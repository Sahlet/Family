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0E8F9B" w14:textId="77777777" w:rsidR="005D1FAC" w:rsidRPr="00715E5A" w:rsidRDefault="004848BC" w:rsidP="00715E5A">
      <w:r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506688" behindDoc="0" locked="0" layoutInCell="1" allowOverlap="1" wp14:anchorId="4AF854A4" wp14:editId="33D3E6B4">
                <wp:simplePos x="0" y="0"/>
                <wp:positionH relativeFrom="column">
                  <wp:posOffset>47297</wp:posOffset>
                </wp:positionH>
                <wp:positionV relativeFrom="paragraph">
                  <wp:posOffset>-101512</wp:posOffset>
                </wp:positionV>
                <wp:extent cx="20006310" cy="2206625"/>
                <wp:effectExtent l="0" t="0" r="15240" b="22225"/>
                <wp:wrapNone/>
                <wp:docPr id="834" name="Группа 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2206625"/>
                          <a:chOff x="0" y="0"/>
                          <a:chExt cx="20006310" cy="2207172"/>
                        </a:xfrm>
                      </wpg:grpSpPr>
                      <wps:wsp>
                        <wps:cNvPr id="769" name="Прямоугольник 769"/>
                        <wps:cNvSpPr/>
                        <wps:spPr>
                          <a:xfrm>
                            <a:off x="0" y="0"/>
                            <a:ext cx="20006310" cy="220717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56" name="Группа 756"/>
                        <wpg:cNvGrpSpPr/>
                        <wpg:grpSpPr>
                          <a:xfrm>
                            <a:off x="9380482" y="189186"/>
                            <a:ext cx="2467610" cy="1943100"/>
                            <a:chOff x="0" y="0"/>
                            <a:chExt cx="2467960" cy="1943100"/>
                          </a:xfrm>
                        </wpg:grpSpPr>
                        <wpg:grpSp>
                          <wpg:cNvPr id="735" name="Группа 735"/>
                          <wpg:cNvGrpSpPr/>
                          <wpg:grpSpPr>
                            <a:xfrm>
                              <a:off x="1229710" y="0"/>
                              <a:ext cx="1238250" cy="1943100"/>
                              <a:chOff x="0" y="0"/>
                              <a:chExt cx="1238250" cy="1943100"/>
                            </a:xfrm>
                          </wpg:grpSpPr>
                          <wps:wsp>
                            <wps:cNvPr id="736" name="Прямоугольник 736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7" name="Прямоугольник 737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94480C" w14:textId="77777777" w:rsidR="00DE2B2B" w:rsidRPr="00FD7CE9" w:rsidRDefault="00DE2B2B" w:rsidP="002C71F4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Марфа Лахматова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8" name="Прямая со стрелкой 738"/>
                            <wps:cNvCnPr/>
                            <wps:spPr>
                              <a:xfrm>
                                <a:off x="0" y="1809750"/>
                                <a:ext cx="0" cy="133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39" name="Прямая соединительная линия 739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0" name="Прямая со стрелкой 740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1" name="Соединительная линия уступом 741"/>
                            <wps:cNvCnPr/>
                            <wps:spPr>
                              <a:xfrm flipH="1">
                                <a:off x="0" y="1571625"/>
                                <a:ext cx="209550" cy="238125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742" name="Группа 742"/>
                          <wpg:cNvGrpSpPr/>
                          <wpg:grpSpPr>
                            <a:xfrm>
                              <a:off x="0" y="0"/>
                              <a:ext cx="1228725" cy="1943100"/>
                              <a:chOff x="0" y="0"/>
                              <a:chExt cx="1228725" cy="1943100"/>
                            </a:xfrm>
                          </wpg:grpSpPr>
                          <wps:wsp>
                            <wps:cNvPr id="743" name="Прямоугольник 743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4" name="Прямоугольник 744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50D638" w14:textId="77777777" w:rsidR="00DE2B2B" w:rsidRPr="00FD7CE9" w:rsidRDefault="00DE2B2B" w:rsidP="002C71F4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Николай Сергеевич Лахаматов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5" name="Прямая соединительная линия 745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6" name="Прямая со стрелкой 746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7" name="Соединительная линия уступом 747"/>
                            <wps:cNvCnPr/>
                            <wps:spPr>
                              <a:xfrm>
                                <a:off x="1038225" y="1571625"/>
                                <a:ext cx="190500" cy="238125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48" name="Прямая со стрелкой 748"/>
                            <wps:cNvCnPr/>
                            <wps:spPr>
                              <a:xfrm>
                                <a:off x="1228725" y="1809750"/>
                                <a:ext cx="0" cy="133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AF854A4" id="Группа 834" o:spid="_x0000_s1026" style="position:absolute;margin-left:3.7pt;margin-top:-8pt;width:1575.3pt;height:173.75pt;z-index:251506688" coordsize="200063,22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">
                <v:rect id="Прямоугольник 769" o:spid="_x0000_s1027" style="position:absolute;width:200063;height:220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JHHcQA&#10;AADcAAAADwAAAGRycy9kb3ducmV2LnhtbESPS4vCQBCE78L+h6EXvOlEF3TNOoq6+Dhq1se1yfQm&#10;wUxPyIwa/70jCB6LqvqKGk8bU4or1a6wrKDXjUAQp1YXnCnY/y073yCcR9ZYWiYFd3IwnXy0xhhr&#10;e+MdXROfiQBhF6OC3PsqltKlORl0XVsRB+/f1gZ9kHUmdY23ADel7EfRQBosOCzkWNEip/ScXIyC&#10;S7qan7Jqtv1dfvFa2t7IHI5aqfZnM/sB4anx7/CrvdEKhoMRPM+EI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SRx3EAAAA3AAAAA8AAAAAAAAAAAAAAAAAmAIAAGRycy9k&#10;b3ducmV2LnhtbFBLBQYAAAAABAAEAPUAAACJAwAAAAA=&#10;" fillcolor="white [3201]" strokecolor="#70ad47 [3209]" strokeweight="1pt"/>
                <v:group id="Группа 756" o:spid="_x0000_s1028" style="position:absolute;left:93804;top:1891;width:24676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plKVs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Z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6ZSlbFAAAA3AAA&#10;AA8AAAAAAAAAAAAAAAAAqgIAAGRycy9kb3ducmV2LnhtbFBLBQYAAAAABAAEAPoAAACcAwAAAAA=&#10;">
                  <v:group id="Группа 735" o:spid="_x0000_s1029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5Qxgc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4W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lDGBxgAAANwA&#10;AAAPAAAAAAAAAAAAAAAAAKoCAABkcnMvZG93bnJldi54bWxQSwUGAAAAAAQABAD6AAAAnQMAAAAA&#10;">
                    <v:rect id="Прямоугольник 736" o:spid="_x0000_s1030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78csMA&#10;AADcAAAADwAAAGRycy9kb3ducmV2LnhtbESPS4vCQBCE7wv+h6EFbzpRQd3oKD7wcfSxu16bTJsE&#10;Mz0hM2r8944g7LGoqq+oyaw2hbhT5XLLCrqdCARxYnXOqYKf07o9AuE8ssbCMil4koPZtPE1wVjb&#10;Bx/ofvSpCBB2MSrIvC9jKV2SkUHXsSVx8C62MuiDrFKpK3wEuClkL4oG0mDOYSHDkpYZJdfjzSi4&#10;JZvFOS3n+9W6z1tpu9/m908r1WrW8zEIT7X/D3/aO61g2B/A+0w4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78csMAAADcAAAADwAAAAAAAAAAAAAAAACYAgAAZHJzL2Rv&#10;d25yZXYueG1sUEsFBgAAAAAEAAQA9QAAAIgDAAAAAA==&#10;" fillcolor="white [3201]" strokecolor="#70ad47 [3209]" strokeweight="1pt"/>
                    <v:rect id="Прямоугольник 737" o:spid="_x0000_s1031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JZ6cMA&#10;AADcAAAADwAAAGRycy9kb3ducmV2LnhtbESPT4vCMBTE78J+h/AEb5qqoGs1iu6i61G7/rk+mmdb&#10;tnkpTdT67TeC4HGYmd8ws0VjSnGj2hWWFfR7EQji1OqCMwWH33X3E4TzyBpLy6TgQQ4W84/WDGNt&#10;77ynW+IzESDsYlSQe1/FUro0J4OuZyvi4F1sbdAHWWdS13gPcFPKQRSNpMGCw0KOFX3llP4lV6Pg&#10;mm5W56xa7r7XQ/6Rtj8xx5NWqtNullMQnhr/Dr/aW61gPBzD80w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JZ6cMAAADcAAAADwAAAAAAAAAAAAAAAACYAgAAZHJzL2Rv&#10;d25yZXYueG1sUEsFBgAAAAAEAAQA9QAAAIgDAAAAAA==&#10;" fillcolor="white [3201]" strokecolor="#70ad47 [3209]" strokeweight="1pt">
                      <v:textbox>
                        <w:txbxContent>
                          <w:p w14:paraId="6C94480C" w14:textId="77777777" w:rsidR="00DE2B2B" w:rsidRPr="00FD7CE9" w:rsidRDefault="00DE2B2B" w:rsidP="002C71F4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Марфа Лахматова</w:t>
                            </w: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738" o:spid="_x0000_s1032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F5xsEAAADcAAAADwAAAGRycy9kb3ducmV2LnhtbERPS0vDQBC+C/6HZQQvxW5a6yt2W0QQ&#10;vTa2xeOQHbOh2dmQHdv03zsHwePH916ux9iZIw25TexgNi3AENfJt9w42H6+3TyCyYLssUtMDs6U&#10;Yb26vFhi6dOJN3SspDEawrlEB0GkL63NdaCIeZp6YuW+0xBRFA6N9QOeNDx2dl4U9zZiy9oQsKfX&#10;QPWh+onaS9v5pLqbPC0O77j72gc5L2bi3PXV+PIMRmiUf/Gf+8M7eLjVtXpGj4Bd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0XnGwQAAANwAAAAPAAAAAAAAAAAAAAAA&#10;AKECAABkcnMvZG93bnJldi54bWxQSwUGAAAAAAQABAD5AAAAjwMAAAAA&#10;" strokecolor="#5b9bd5 [3204]" strokeweight=".5pt">
                      <v:stroke endarrow="block" joinstyle="miter"/>
                    </v:shape>
                    <v:line id="Прямая соединительная линия 739" o:spid="_x0000_s1033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XNqMUAAADcAAAADwAAAGRycy9kb3ducmV2LnhtbESPT2vCQBTE74LfYXlCb3VjBf/EbEQK&#10;lp6E2nrw9sg+s9Hs2zS7TdJv7xYKHoeZ+Q2TbQdbi45aXzlWMJsmIIgLpysuFXx97p9XIHxA1lg7&#10;JgW/5GGbj0cZptr1/EHdMZQiQtinqMCE0KRS+sKQRT91DXH0Lq61GKJsS6lb7CPc1vIlSRbSYsVx&#10;wWBDr4aK2/HHKvjGYk/2fHrrkt5088WlOSyvZ6WeJsNuAyLQEB7h//a7VrCcr+HvTDwCMr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QXNqM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740" o:spid="_x0000_s1034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EGvcEAAADcAAAADwAAAGRycy9kb3ducmV2LnhtbERPS0vDQBC+C/6HZQQvpd20xFfstogg&#10;ejXW4nHIjtnQ7GzIjm36752D4PHje6+3U+zNkcbcJXawXBRgiJvkO24d7D5e5vdgsiB77BOTgzNl&#10;2G4uL9ZY+XTidzrW0hoN4VyhgyAyVNbmJlDEvEgDsXLfaYwoCsfW+hFPGh57uyqKWxuxY20IONBz&#10;oOZQ/0Ttpd1qVt/MHsrDK35+7YOcy6U4d301PT2CEZrkX/znfvMO7kqdr2f0CN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oQa9wQAAANwAAAAPAAAAAAAAAAAAAAAA&#10;AKECAABkcnMvZG93bnJldi54bWxQSwUGAAAAAAQABAD5AAAAjwMAAAAA&#10;" strokecolor="#5b9bd5 [3204]" strokeweight=".5pt">
                      <v:stroke endarrow="block" joinstyle="miter"/>
                    </v:shape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741" o:spid="_x0000_s1035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FIZMMAAADcAAAADwAAAGRycy9kb3ducmV2LnhtbESPQYvCMBSE7wv+h/AEb2uqiCvVKEVw&#10;WfCwbvXi7dE8m2LzUppY6783C4LHYeabYVab3taio9ZXjhVMxgkI4sLpiksFp+PucwHCB2SNtWNS&#10;8CAPm/XgY4Wpdnf+oy4PpYgl7FNUYEJoUil9YciiH7uGOHoX11oMUbal1C3eY7mt5TRJ5tJixXHB&#10;YENbQ8U1v1kFX5fkOOfp2fx+59l233eHx6HLlBoN+2wJIlAf3uEX/aMjN5vA/5l4BOT6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3RSGTDAAAA3AAAAA8AAAAAAAAAAAAA&#10;AAAAoQIAAGRycy9kb3ducmV2LnhtbFBLBQYAAAAABAAEAPkAAACRAwAAAAA=&#10;" strokecolor="#5b9bd5 [3204]" strokeweight=".5pt"/>
                  </v:group>
                  <v:group id="Группа 742" o:spid="_x0000_s1036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Hvai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rCYju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R72ojFAAAA3AAA&#10;AA8AAAAAAAAAAAAAAAAAqgIAAGRycy9kb3ducmV2LnhtbFBLBQYAAAAABAAEAPoAAACcAwAAAAA=&#10;">
                    <v:rect id="Прямоугольник 743" o:spid="_x0000_s1037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8sl8UA&#10;AADcAAAADwAAAGRycy9kb3ducmV2LnhtbESPQWvCQBSE70L/w/IEb7qJllbTbIJatD22atvrI/tM&#10;QrNvQ3bV+O+7BcHjMDPfMGnem0acqXO1ZQXxJAJBXFhdc6ngsN+M5yCcR9bYWCYFV3KQZw+DFBNt&#10;L/xJ550vRYCwS1BB5X2bSOmKigy6iW2Jg3e0nUEfZFdK3eElwE0jp1H0JA3WHBYqbGldUfG7OxkF&#10;p2K7+inb5cfrZsZv0sYL8/WtlRoN++ULCE+9v4dv7Xet4PlxBv9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DyyXxQAAANwAAAAPAAAAAAAAAAAAAAAAAJgCAABkcnMv&#10;ZG93bnJldi54bWxQSwUGAAAAAAQABAD1AAAAigMAAAAA&#10;" fillcolor="white [3201]" strokecolor="#70ad47 [3209]" strokeweight="1pt"/>
                    <v:rect id="Прямоугольник 744" o:spid="_x0000_s1038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a048UA&#10;AADcAAAADwAAAGRycy9kb3ducmV2LnhtbESPzW7CMBCE70i8g7WVuIFDi0obMIgWhfZYaIHrKt4m&#10;EfE6ip0f3r6uhMRxNDPfaJbr3pSipdoVlhVMJxEI4tTqgjMFP9/J+AWE88gaS8uk4EoO1qvhYImx&#10;th3vqT34TAQIuxgV5N5XsZQuzcmgm9iKOHi/tjbog6wzqWvsAtyU8jGKnqXBgsNCjhW955ReDo1R&#10;0KS7t3NWbb62yRN/SDt9NceTVmr00G8WIDz1/h6+tT+1gvlsBv9nw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5rTjxQAAANwAAAAPAAAAAAAAAAAAAAAAAJgCAABkcnMv&#10;ZG93bnJldi54bWxQSwUGAAAAAAQABAD1AAAAigMAAAAA&#10;" fillcolor="white [3201]" strokecolor="#70ad47 [3209]" strokeweight="1pt">
                      <v:textbox>
                        <w:txbxContent>
                          <w:p w14:paraId="1250D638" w14:textId="77777777" w:rsidR="00DE2B2B" w:rsidRPr="00FD7CE9" w:rsidRDefault="00DE2B2B" w:rsidP="002C71F4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Николай Сергеевич Лахаматов</w:t>
                            </w:r>
                          </w:p>
                        </w:txbxContent>
                      </v:textbox>
                    </v:rect>
                    <v:line id="Прямая соединительная линия 745" o:spid="_x0000_s1039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600MUAAADcAAAADwAAAGRycy9kb3ducmV2LnhtbESPQWvCQBSE70L/w/IKvemmrVWJWaUU&#10;LD0JWj14e2RfstHs2zS7TeK/d4VCj8PMfMNk68HWoqPWV44VPE8SEMS50xWXCg7fm/EChA/IGmvH&#10;pOBKHtarh1GGqXY976jbh1JECPsUFZgQmlRKnxuy6CeuIY5e4VqLIcq2lLrFPsJtLV+SZCYtVhwX&#10;DDb0YSi/7H+tgh/MN2RPx88u6U33Oiua7fx8UurpcXhfggg0hP/wX/tLK5hP3+B+Jh4Bub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E600M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746" o:spid="_x0000_s1040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Q7UsQAAADcAAAADwAAAGRycy9kb3ducmV2LnhtbESPT2vCQBDF70K/wzJCL1I3SrRtdJUi&#10;lHptakuPQ3aaDWZnQ3bU+O27QqHHx/vz4623g2/VmfrYBDYwm2agiKtgG64NHD5eH55ARUG22AYm&#10;A1eKsN3cjdZY2HDhdzqXUqs0wrFAA06kK7SOlSOPcRo64uT9hN6jJNnX2vZ4SeO+1fMsW2qPDSeC&#10;w452jqpjefKJS4f5pFxMnvPjG35+fzm55jMx5n48vKxACQ3yH/5r762Bx3wJtzPpCO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BDtSxAAAANwAAAAPAAAAAAAAAAAA&#10;AAAAAKECAABkcnMvZG93bnJldi54bWxQSwUGAAAAAAQABAD5AAAAkgMAAAAA&#10;" strokecolor="#5b9bd5 [3204]" strokeweight=".5pt">
                      <v:stroke endarrow="block" joinstyle="miter"/>
                    </v:shape>
                    <v:shape id="Соединительная линия уступом 747" o:spid="_x0000_s1041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hK2MYAAADcAAAADwAAAGRycy9kb3ducmV2LnhtbESPQWvCQBSE74L/YXmCF2k2ltK0aVbR&#10;QougSBuL50f2NQlm34bsatJ/7woFj8PMfMNky8E04kKdqy0rmEcxCOLC6ppLBT+Hj4cXEM4ja2ws&#10;k4I/crBcjEcZptr2/E2X3JciQNilqKDyvk2ldEVFBl1kW+Lg/drOoA+yK6XusA9w08jHOH6WBmsO&#10;CxW29F5RccrPRsHW7I0+5v7w1a5Pu9ej3X+u+plS08mwegPhafD38H97oxUkTwnczoQjI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4IStjGAAAA3AAAAA8AAAAAAAAA&#10;AAAAAAAAoQIAAGRycy9kb3ducmV2LnhtbFBLBQYAAAAABAAEAPkAAACUAwAAAAA=&#10;" strokecolor="#5b9bd5 [3204]" strokeweight=".5pt"/>
                    <v:shape id="Прямая со стрелкой 748" o:spid="_x0000_s1042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9cKu8EAAADcAAAADwAAAGRycy9kb3ducmV2LnhtbERPS0vDQBC+C/6HZQQvpd20xFfstogg&#10;ejXW4nHIjtnQ7GzIjm36752D4PHje6+3U+zNkcbcJXawXBRgiJvkO24d7D5e5vdgsiB77BOTgzNl&#10;2G4uL9ZY+XTidzrW0hoN4VyhgyAyVNbmJlDEvEgDsXLfaYwoCsfW+hFPGh57uyqKWxuxY20IONBz&#10;oOZQ/0Ttpd1qVt/MHsrDK35+7YOcy6U4d301PT2CEZrkX/znfvMO7kpdq2f0CN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1wq7wQAAANwAAAAPAAAAAAAAAAAAAAAA&#10;AKECAABkcnMvZG93bnJldi54bWxQSwUGAAAAAAQABAD5AAAAjwMAAAAA&#10;" strokecolor="#5b9bd5 [3204]" strokeweight=".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  <w:r w:rsidR="004F2997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6FAF6BA" wp14:editId="44D83382">
                <wp:simplePos x="0" y="0"/>
                <wp:positionH relativeFrom="column">
                  <wp:posOffset>14710080</wp:posOffset>
                </wp:positionH>
                <wp:positionV relativeFrom="paragraph">
                  <wp:posOffset>12971162</wp:posOffset>
                </wp:positionV>
                <wp:extent cx="0" cy="2976605"/>
                <wp:effectExtent l="0" t="0" r="19050" b="33655"/>
                <wp:wrapNone/>
                <wp:docPr id="950" name="Прямая соединительная линия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6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94AA9B" id="Прямая соединительная линия 950" o:spid="_x0000_s1026" style="position:absolute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8.25pt,1021.35pt" to="1158.25pt,12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4F2997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3CD852" wp14:editId="7A439050">
                <wp:simplePos x="0" y="0"/>
                <wp:positionH relativeFrom="column">
                  <wp:posOffset>10611835</wp:posOffset>
                </wp:positionH>
                <wp:positionV relativeFrom="paragraph">
                  <wp:posOffset>15632474</wp:posOffset>
                </wp:positionV>
                <wp:extent cx="0" cy="331058"/>
                <wp:effectExtent l="0" t="0" r="19050" b="31115"/>
                <wp:wrapNone/>
                <wp:docPr id="949" name="Прямая соединительная линия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10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DDC26" id="Прямая соединительная линия 949" o:spid="_x0000_s1026" style="position:absolute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5.6pt,1230.9pt" to="835.6pt,12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="004F2997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D0434B1" wp14:editId="756625DE">
                <wp:simplePos x="0" y="0"/>
                <wp:positionH relativeFrom="column">
                  <wp:posOffset>8199370</wp:posOffset>
                </wp:positionH>
                <wp:positionV relativeFrom="paragraph">
                  <wp:posOffset>15638509</wp:posOffset>
                </wp:positionV>
                <wp:extent cx="0" cy="325023"/>
                <wp:effectExtent l="0" t="0" r="19050" b="37465"/>
                <wp:wrapNone/>
                <wp:docPr id="948" name="Прямая соединительная линия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50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1263F" id="Прямая соединительная линия 948" o:spid="_x0000_s1026" style="position:absolute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5.6pt,1231.4pt" to="645.6pt,12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" strokecolor="#5b9bd5 [3204]" strokeweight=".5pt">
                <v:stroke joinstyle="miter"/>
              </v:line>
            </w:pict>
          </mc:Fallback>
        </mc:AlternateContent>
      </w:r>
      <w:r w:rsidR="004F2997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6AC79EFF" wp14:editId="072B8577">
                <wp:simplePos x="0" y="0"/>
                <wp:positionH relativeFrom="column">
                  <wp:posOffset>47297</wp:posOffset>
                </wp:positionH>
                <wp:positionV relativeFrom="paragraph">
                  <wp:posOffset>15805894</wp:posOffset>
                </wp:positionV>
                <wp:extent cx="20006310" cy="2159876"/>
                <wp:effectExtent l="0" t="0" r="15240" b="12065"/>
                <wp:wrapNone/>
                <wp:docPr id="947" name="Группа 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2159876"/>
                          <a:chOff x="0" y="0"/>
                          <a:chExt cx="20006310" cy="2159876"/>
                        </a:xfrm>
                      </wpg:grpSpPr>
                      <wps:wsp>
                        <wps:cNvPr id="771" name="Прямоугольник 771"/>
                        <wps:cNvSpPr/>
                        <wps:spPr>
                          <a:xfrm>
                            <a:off x="0" y="0"/>
                            <a:ext cx="20006310" cy="215987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26" name="Группа 826"/>
                        <wpg:cNvGrpSpPr/>
                        <wpg:grpSpPr>
                          <a:xfrm>
                            <a:off x="804041" y="141890"/>
                            <a:ext cx="6102897" cy="1746031"/>
                            <a:chOff x="0" y="0"/>
                            <a:chExt cx="6102897" cy="1746031"/>
                          </a:xfrm>
                        </wpg:grpSpPr>
                        <wpg:grpSp>
                          <wpg:cNvPr id="795" name="Группа 795"/>
                          <wpg:cNvGrpSpPr/>
                          <wpg:grpSpPr>
                            <a:xfrm>
                              <a:off x="2349062" y="15766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796" name="Прямоугольник 796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7" name="Прямоугольник 797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3F793E" w14:textId="77777777" w:rsidR="006D0D61" w:rsidRPr="00FD7CE9" w:rsidRDefault="006D0D61" w:rsidP="006D0D6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Иван Евгеньевич Цветков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8" name="Прямая соединительная линия 798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9" name="Прямая со стрелкой 799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00" name="Группа 800"/>
                          <wpg:cNvGrpSpPr/>
                          <wpg:grpSpPr>
                            <a:xfrm>
                              <a:off x="0" y="31531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801" name="Прямоугольник 801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38647B" w14:textId="77777777" w:rsidR="006D0D61" w:rsidRDefault="006D0D61" w:rsidP="006D0D6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3E48543" wp14:editId="00D93B7A">
                                        <wp:extent cx="600075" cy="656082"/>
                                        <wp:effectExtent l="0" t="0" r="0" b="0"/>
                                        <wp:docPr id="923" name="Рисунок 9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04131" cy="66051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2" name="Прямоугольник 802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9ECE79" w14:textId="77777777" w:rsidR="006D0D61" w:rsidRPr="00FD7CE9" w:rsidRDefault="006D0D61" w:rsidP="006D0D6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Андрей Дмитриевич Ходан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0" name="Прямая соединительная линия 810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15" name="Прямая со стрелкой 815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391" name="Группа 391"/>
                          <wpg:cNvGrpSpPr/>
                          <wpg:grpSpPr>
                            <a:xfrm>
                              <a:off x="3831021" y="0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392" name="Прямоугольник 392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3" name="Прямоугольник 393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1B604C" w14:textId="77777777" w:rsidR="006D0D61" w:rsidRPr="00FD7CE9" w:rsidRDefault="006D0D61" w:rsidP="006D0D6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4" name="Прямая соединительная линия 394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95" name="Прямая со стрелкой 395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398" name="Группа 398"/>
                          <wpg:cNvGrpSpPr/>
                          <wpg:grpSpPr>
                            <a:xfrm>
                              <a:off x="4950372" y="0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399" name="Прямоугольник 399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0" name="Прямоугольник 400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6BDC11" w14:textId="77777777" w:rsidR="006D0D61" w:rsidRPr="00FD7CE9" w:rsidRDefault="006D0D61" w:rsidP="006D0D6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1" name="Прямая соединительная линия 401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2" name="Прямая со стрелкой 402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946" name="Группа 946"/>
                        <wpg:cNvGrpSpPr/>
                        <wpg:grpSpPr>
                          <a:xfrm>
                            <a:off x="7157544" y="141890"/>
                            <a:ext cx="4727356" cy="1714500"/>
                            <a:chOff x="0" y="0"/>
                            <a:chExt cx="4727356" cy="1714500"/>
                          </a:xfrm>
                        </wpg:grpSpPr>
                        <wpg:grpSp>
                          <wpg:cNvPr id="843" name="Группа 843"/>
                          <wpg:cNvGrpSpPr/>
                          <wpg:grpSpPr>
                            <a:xfrm>
                              <a:off x="1103587" y="0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845" name="Прямоугольник 845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6" name="Прямоугольник 846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6EAC64" w14:textId="77777777" w:rsidR="004F2997" w:rsidRPr="00FD7CE9" w:rsidRDefault="004F2997" w:rsidP="004F2997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Тимофей Антонович Кривоносов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7" name="Прямая соединительная линия 847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48" name="Прямая со стрелкой 848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49" name="Группа 849"/>
                          <wpg:cNvGrpSpPr/>
                          <wpg:grpSpPr>
                            <a:xfrm>
                              <a:off x="0" y="0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850" name="Прямоугольник 850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1" name="Прямоугольник 851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F5856B" w14:textId="77777777" w:rsidR="004F2997" w:rsidRPr="00F118DB" w:rsidRDefault="004F2997" w:rsidP="004F2997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Юрий Антонович Кривоносов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Прямая соединительная линия 852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3" name="Прямая со стрелкой 853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54" name="Группа 854"/>
                          <wpg:cNvGrpSpPr/>
                          <wpg:grpSpPr>
                            <a:xfrm>
                              <a:off x="3689131" y="0"/>
                              <a:ext cx="1038225" cy="1714500"/>
                              <a:chOff x="0" y="0"/>
                              <a:chExt cx="1038225" cy="1714500"/>
                            </a:xfrm>
                          </wpg:grpSpPr>
                          <wps:wsp>
                            <wps:cNvPr id="855" name="Прямоугольник 855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62B2B3" w14:textId="77777777" w:rsidR="004F2997" w:rsidRDefault="004F2997" w:rsidP="004F299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8CB6C85" wp14:editId="1F0F02CF">
                                        <wp:extent cx="723265" cy="668655"/>
                                        <wp:effectExtent l="0" t="0" r="635" b="0"/>
                                        <wp:docPr id="913" name="Рисунок 9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6454" cy="6716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6" name="Прямоугольник 856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7FE387" w14:textId="77777777" w:rsidR="004F2997" w:rsidRPr="00FD7CE9" w:rsidRDefault="004F2997" w:rsidP="004F2997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Максим Дмитриевич Кривоносов 1999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7" name="Прямая соединительная линия 857"/>
                            <wps:cNvCnPr/>
                            <wps:spPr>
                              <a:xfrm>
                                <a:off x="0" y="0"/>
                                <a:ext cx="950026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8" name="Прямая со стрелкой 858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59" name="Группа 859"/>
                          <wpg:cNvGrpSpPr/>
                          <wpg:grpSpPr>
                            <a:xfrm>
                              <a:off x="2601311" y="0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862" name="Прямоугольник 862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C63C48" w14:textId="77777777" w:rsidR="004F2997" w:rsidRDefault="004F2997" w:rsidP="004F299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1DEB9209" wp14:editId="714E2265">
                                        <wp:extent cx="723265" cy="668655"/>
                                        <wp:effectExtent l="0" t="0" r="635" b="0"/>
                                        <wp:docPr id="922" name="Рисунок 9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668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3" name="Прямоугольник 863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C75402" w14:textId="77777777" w:rsidR="004F2997" w:rsidRPr="00F118DB" w:rsidRDefault="004F2997" w:rsidP="004F2997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Александр Дмитриевич Кривоносов 1996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6" name="Прямая соединительная линия 866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67" name="Прямая со стрелкой 867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945" name="Группа 945"/>
                        <wpg:cNvGrpSpPr/>
                        <wpg:grpSpPr>
                          <a:xfrm>
                            <a:off x="13211503" y="141890"/>
                            <a:ext cx="3328166" cy="1714500"/>
                            <a:chOff x="0" y="0"/>
                            <a:chExt cx="3328166" cy="1714500"/>
                          </a:xfrm>
                        </wpg:grpSpPr>
                        <wpg:grpSp>
                          <wpg:cNvPr id="924" name="Группа 924"/>
                          <wpg:cNvGrpSpPr/>
                          <wpg:grpSpPr>
                            <a:xfrm>
                              <a:off x="1103586" y="0"/>
                              <a:ext cx="1151890" cy="1713865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925" name="Прямоугольник 925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6" name="Прямоугольник 926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FACD01" w14:textId="77777777" w:rsidR="004F2997" w:rsidRPr="00FD7CE9" w:rsidRDefault="004F2997" w:rsidP="004F2997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Егор Александрович</w:t>
                                  </w:r>
                                  <w:r w:rsidRPr="002F0DB3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Капустин 2010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0" name="Прямая соединительная линия 930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1" name="Прямая со стрелкой 931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933" name="Группа 933"/>
                          <wpg:cNvGrpSpPr/>
                          <wpg:grpSpPr>
                            <a:xfrm>
                              <a:off x="0" y="0"/>
                              <a:ext cx="1151890" cy="1713865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934" name="Прямоугольник 934"/>
                            <wps:cNvSpPr/>
                            <wps:spPr>
                              <a:xfrm>
                                <a:off x="209530" y="218593"/>
                                <a:ext cx="914456" cy="74240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5CD0BB" w14:textId="77777777" w:rsidR="004F2997" w:rsidRDefault="004F2997" w:rsidP="004F299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D8A6AF2" wp14:editId="2235BDE0">
                                        <wp:extent cx="627797" cy="675199"/>
                                        <wp:effectExtent l="0" t="0" r="1270" b="0"/>
                                        <wp:docPr id="410" name="Рисунок 4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34730" cy="6826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5" name="Прямоугольник 935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7B8C1" w14:textId="77777777" w:rsidR="004F2997" w:rsidRPr="00F118DB" w:rsidRDefault="004F2997" w:rsidP="004F2997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Алиса Александровна Капустина 2004</w:t>
                                  </w:r>
                                </w:p>
                                <w:p w14:paraId="6ED76E38" w14:textId="77777777" w:rsidR="004F2997" w:rsidRDefault="004F2997" w:rsidP="004F299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6" name="Прямая соединительная линия 936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37" name="Прямая со стрелкой 937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938" name="Группа 938"/>
                          <wpg:cNvGrpSpPr/>
                          <wpg:grpSpPr>
                            <a:xfrm>
                              <a:off x="2175641" y="0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939" name="Прямоугольник 939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0" name="Прямоугольник 940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344B7" w14:textId="77777777" w:rsidR="004F2997" w:rsidRPr="00FD7CE9" w:rsidRDefault="004F2997" w:rsidP="004F2997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Арина Александровна Капустина 2013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3" name="Прямая соединительная линия 943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4" name="Прямая со стрелкой 944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2782F9" id="Группа 947" o:spid="_x0000_s1043" style="position:absolute;margin-left:3.7pt;margin-top:1244.55pt;width:1575.3pt;height:170.05pt;z-index:251864064" coordsize="200063,21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">
                <v:rect id="Прямоугольник 771" o:spid="_x0000_s1044" style="position:absolute;width:200063;height:215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3dxsMA&#10;AADcAAAADwAAAGRycy9kb3ducmV2LnhtbESPS4vCQBCE7wv+h6EFb+skCqtGR/GBukffXptMmwQz&#10;PSEzavbfOwsLeyyq6itqMmtMKZ5Uu8KygrgbgSBOrS44U3A6rj+HIJxH1lhaJgU/5GA2bX1MMNH2&#10;xXt6HnwmAoRdggpy76tESpfmZNB1bUUcvJutDfog60zqGl8BbkrZi6IvabDgsJBjRcuc0vvhYRQ8&#10;0s3imlXz3Wrd56208cicL1qpTruZj0F4avx/+K/9rRUMBjH8nglHQE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f3dxsMAAADcAAAADwAAAAAAAAAAAAAAAACYAgAAZHJzL2Rv&#10;d25yZXYueG1sUEsFBgAAAAAEAAQA9QAAAIgDAAAAAA==&#10;" fillcolor="white [3201]" strokecolor="#70ad47 [3209]" strokeweight="1pt"/>
                <v:group id="Группа 826" o:spid="_x0000_s1045" style="position:absolute;left:8040;top:1418;width:61029;height:17461" coordsize="61028,17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Cutfc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qawP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CutfcQAAADcAAAA&#10;DwAAAAAAAAAAAAAAAACqAgAAZHJzL2Rvd25yZXYueG1sUEsFBgAAAAAEAAQA+gAAAJsDAAAAAA==&#10;">
                  <v:group id="Группа 795" o:spid="_x0000_s1046" style="position:absolute;left:23490;top:157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fJuu8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q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8m67xgAAANwA&#10;AAAPAAAAAAAAAAAAAAAAAKoCAABkcnMvZG93bnJldi54bWxQSwUGAAAAAAQABAD6AAAAnQMAAAAA&#10;">
                    <v:rect id="Прямоугольник 796" o:spid="_x0000_s1047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ijSMQA&#10;AADcAAAADwAAAGRycy9kb3ducmV2LnhtbESPS4vCQBCE78L+h6EXvOlEF3TNOoq6+Dhq1se1yfQm&#10;wUxPyIwa/70jCB6LqvqKGk8bU4or1a6wrKDXjUAQp1YXnCnY/y073yCcR9ZYWiYFd3IwnXy0xhhr&#10;e+MdXROfiQBhF6OC3PsqltKlORl0XVsRB+/f1gZ9kHUmdY23ADel7EfRQBosOCzkWNEip/ScXIyC&#10;S7qan7Jqtv1dfvFa2t7IHI5aqfZnM/sB4anx7/CrvdEKhqMBPM+EI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Yo0jEAAAA3AAAAA8AAAAAAAAAAAAAAAAAmAIAAGRycy9k&#10;b3ducmV2LnhtbFBLBQYAAAAABAAEAPUAAACJAwAAAAA=&#10;" fillcolor="white [3201]" strokecolor="#70ad47 [3209]" strokeweight="1pt"/>
                    <v:rect id="Прямоугольник 797" o:spid="_x0000_s1048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QG08MA&#10;AADcAAAADwAAAGRycy9kb3ducmV2LnhtbESPS4vCQBCE7wv+h6EFb+tEhVWjo/hA16PG17XJtEkw&#10;0xMyo2b//Y6wsMeiqr6ipvPGlOJJtSssK+h1IxDEqdUFZwpOx83nCITzyBpLy6TghxzMZ62PKcba&#10;vvhAz8RnIkDYxagg976KpXRpTgZd11bEwbvZ2qAPss6krvEV4KaU/Sj6kgYLDgs5VrTKKb0nD6Pg&#10;kW6X16xa7NebAX9L2xub80Ur1Wk3iwkIT43/D/+1d1rBcDyE95lwBO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VQG08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6D0D61" w:rsidRPr="00FD7CE9" w:rsidRDefault="006D0D61" w:rsidP="006D0D6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Иван Евгеньевич Цветков</w:t>
                            </w:r>
                          </w:p>
                        </w:txbxContent>
                      </v:textbox>
                    </v:rect>
                    <v:line id="Прямая соединительная линия 798" o:spid="_x0000_s1049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83CcEAAADcAAAADwAAAGRycy9kb3ducmV2LnhtbERPy4rCMBTdD/gP4QruxlQFH9UoMqC4&#10;EsYZF+4uzbWpNjedJrb17ycLweXhvFebzpaiodoXjhWMhgkI4szpgnMFvz+7zzkIH5A1lo5JwZM8&#10;bNa9jxWm2rX8Tc0p5CKGsE9RgQmhSqX0mSGLfugq4shdXW0xRFjnUtfYxnBbynGSTKXFgmODwYq+&#10;DGX308Mq+MNsR/Zy3jdJa5rJ9FodZ7eLUoN+t12CCNSFt/jlPmgFs0VcG8/EIyD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LzcJwQAAANwAAAAPAAAAAAAAAAAAAAAA&#10;AKECAABkcnMvZG93bnJldi54bWxQSwUGAAAAAAQABAD5AAAAjwMAAAAA&#10;" strokecolor="#5b9bd5 [3204]" strokeweight=".5pt">
                      <v:stroke joinstyle="miter"/>
                    </v:line>
                    <v:shape id="Прямая со стрелкой 799" o:spid="_x0000_s1050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uDZ8QAAADcAAAADwAAAGRycy9kb3ducmV2LnhtbESPT2vCQBDF70K/wzKFXqRuFG1N6ipF&#10;KPba1JYeh+yYDWZnQ3bU+O3dQqHHx/vz4602g2/VmfrYBDYwnWSgiKtgG64N7D/fHpegoiBbbAOT&#10;gStF2KzvRissbLjwB51LqVUa4VigASfSFVrHypHHOAkdcfIOofcoSfa1tj1e0rhv9SzLnrTHhhPB&#10;YUdbR9WxPPnEpf1sXC7G+fy4w6+fbyfX+VSMebgfXl9ACQ3yH/5rv1sDz3kOv2fSEdD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+4Nn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  <v:group id="Группа 800" o:spid="_x0000_s1051" style="position:absolute;top:315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O8zywwAAANwAAAAP&#10;AAAAAAAAAAAAAAAAAKoCAABkcnMvZG93bnJldi54bWxQSwUGAAAAAAQABAD6AAAAmgMAAAAA&#10;">
                    <v:rect id="Прямоугольник 801" o:spid="_x0000_s1052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867cQA&#10;AADcAAAADwAAAGRycy9kb3ducmV2LnhtbESPS2vDMBCE74H8B7GB3hrZLRTXiRLSlrQ5pnleF2tj&#10;m1grY8mP/vsoUMhxmJlvmPlyMJXoqHGlZQXxNAJBnFldcq7gsF8/JyCcR9ZYWSYFf+RguRiP5phq&#10;2/MvdTufiwBhl6KCwvs6ldJlBRl0U1sTB+9iG4M+yCaXusE+wE0lX6LoTRosOSwUWNNnQdl11xoF&#10;bfb9cc7r1fZr/co/0sbv5njSSj1NhtUMhKfBP8L/7Y1WkEQx3M+EI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POu3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6D0D61" w:rsidRDefault="006D0D61" w:rsidP="006D0D6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60BA2B6" wp14:editId="776DFB9A">
                                  <wp:extent cx="600075" cy="656082"/>
                                  <wp:effectExtent l="0" t="0" r="0" b="0"/>
                                  <wp:docPr id="923" name="Рисунок 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131" cy="6605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802" o:spid="_x0000_s1053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2kmsEA&#10;AADcAAAADwAAAGRycy9kb3ducmV2LnhtbESPS6vCMBSE94L/IRzBnaYqXLQaxQc+ltf39tAc22Jz&#10;Upqovf/eXBBcDjPzDTOZ1aYQT6pcbllBrxuBIE6szjlVcDquO0MQziNrLCyTgj9yMJs2GxOMtX3x&#10;np4Hn4oAYRejgsz7MpbSJRkZdF1bEgfvZiuDPsgqlbrCV4CbQvaj6EcazDksZFjSMqPkfngYBY9k&#10;s7im5fx3tR7wVtreyJwvWql2q56PQXiq/Tf8ae+0gmHUh/8z4QjI6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dpJrBAAAA3AAAAA8AAAAAAAAAAAAAAAAAmAIAAGRycy9kb3du&#10;cmV2LnhtbFBLBQYAAAAABAAEAPUAAACGAwAAAAA=&#10;" fillcolor="white [3201]" strokecolor="#70ad47 [3209]" strokeweight="1pt">
                      <v:textbox>
                        <w:txbxContent>
                          <w:p w:rsidR="006D0D61" w:rsidRPr="00FD7CE9" w:rsidRDefault="006D0D61" w:rsidP="006D0D6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Андрей Дмитриевич Ходан</w:t>
                            </w:r>
                          </w:p>
                        </w:txbxContent>
                      </v:textbox>
                    </v:rect>
                    <v:line id="Прямая соединительная линия 810" o:spid="_x0000_s1054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6sA8AAAADcAAAADwAAAGRycy9kb3ducmV2LnhtbERPy4rCMBTdC/5DuMLsbKoDKh2jDILi&#10;asDXwt2luTadaW5qE9vO35uF4PJw3st1byvRUuNLxwomSQqCOHe65ELB+bQdL0D4gKyxckwK/snD&#10;ejUcLDHTruMDtcdQiBjCPkMFJoQ6k9Lnhiz6xNXEkbu5xmKIsCmkbrCL4baS0zSdSYslxwaDNW0M&#10;5X/Hh1Vwx3xL9nrZtWln2s/Zrf6Z/16V+hj1318gAvXhLX6591rBYhLnxzPxCMjV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U+rAPAAAAA3AAAAA8AAAAAAAAAAAAAAAAA&#10;oQIAAGRycy9kb3ducmV2LnhtbFBLBQYAAAAABAAEAPkAAACOAwAAAAA=&#10;" strokecolor="#5b9bd5 [3204]" strokeweight=".5pt">
                      <v:stroke joinstyle="miter"/>
                    </v:line>
                    <v:shape id="Прямая со стрелкой 815" o:spid="_x0000_s1055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EebsMAAADcAAAADwAAAGRycy9kb3ducmV2LnhtbESPT2vCQBDF70K/wzIFL1I3ERWbukop&#10;iL022tLjkJ1mg9nZkJ1q/PZuoeDx8f78eOvt4Ft1pj42gQ3k0wwUcRVsw7WB42H3tAIVBdliG5gM&#10;XCnCdvMwWmNhw4U/6FxKrdIIxwINOJGu0DpWjjzGaeiIk/cTeo+SZF9r2+MljftWz7JsqT02nAgO&#10;O3pzVJ3KX5+4dJxNysXkeX7a4+f3l5PrPBdjxo/D6wsooUHu4f/2uzWwyhfwdyYdAb2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RHm7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  <v:group id="Группа 391" o:spid="_x0000_s1056" style="position:absolute;left:38310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bEo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+pb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RsShxgAAANwA&#10;AAAPAAAAAAAAAAAAAAAAAKoCAABkcnMvZG93bnJldi54bWxQSwUGAAAAAAQABAD6AAAAnQMAAAAA&#10;">
                    <v:rect id="Прямоугольник 392" o:spid="_x0000_s1057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JUsQA&#10;AADcAAAADwAAAGRycy9kb3ducmV2LnhtbESPW2vCQBSE3wX/w3KEvunmAqWmrqKWqI/10vb1kD0m&#10;wezZkF01/fduoeDjMDPfMLNFbxpxo87VlhXEkwgEcWF1zaWC0zEfv4FwHlljY5kU/JKDxXw4mGGm&#10;7Z33dDv4UgQIuwwVVN63mZSuqMigm9iWOHhn2xn0QXal1B3eA9w0MomiV2mw5rBQYUvriorL4WoU&#10;XIvN6qdsl58fecpbaeOp+frWSr2M+uU7CE+9f4b/2zutIJ0m8HcmH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sCVLEAAAA3AAAAA8AAAAAAAAAAAAAAAAAmAIAAGRycy9k&#10;b3ducmV2LnhtbFBLBQYAAAAABAAEAPUAAACJAwAAAAA=&#10;" fillcolor="white [3201]" strokecolor="#70ad47 [3209]" strokeweight="1pt"/>
                    <v:rect id="Прямоугольник 393" o:spid="_x0000_s1058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CsycQA&#10;AADcAAAADwAAAGRycy9kb3ducmV2LnhtbESPT2vCQBTE74LfYXmF3nSTBkqNrhJbbD36p9XrI/tM&#10;QrNvQ3ZN0m/vCgWPw8z8hlmsBlOLjlpXWVYQTyMQxLnVFRcKvo+byRsI55E11pZJwR85WC3HowWm&#10;2va8p+7gCxEg7FJUUHrfpFK6vCSDbmob4uBdbGvQB9kWUrfYB7ip5UsUvUqDFYeFEht6Lyn/PVyN&#10;gmv+uT4XTbb72CT8JW08Mz8nrdTz05DNQXga/CP8395qBcksgfuZcAT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grMn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6D0D61" w:rsidRPr="00FD7CE9" w:rsidRDefault="006D0D61" w:rsidP="006D0D6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rect>
                    <v:line id="Прямая соединительная линия 394" o:spid="_x0000_s1059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2RFcQAAADcAAAADwAAAGRycy9kb3ducmV2LnhtbESPQWvCQBSE74L/YXmCN92oRWt0FRGU&#10;ngpVe/D2yD6zabNvY3ZN0n/fLRQ8DjPzDbPedrYUDdW+cKxgMk5AEGdOF5wruJwPo1cQPiBrLB2T&#10;gh/ysN30e2tMtWv5g5pTyEWEsE9RgQmhSqX0mSGLfuwq4ujdXG0xRFnnUtfYRrgt5TRJ5tJiwXHB&#10;YEV7Q9n36WEV3DE7kL1+HpukNc1sfqveF19XpYaDbrcCEagLz/B/+00rmC1f4O9MPAJy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7ZEVxAAAANwAAAAPAAAAAAAAAAAA&#10;AAAAAKECAABkcnMvZG93bnJldi54bWxQSwUGAAAAAAQABAD5AAAAkgMAAAAA&#10;" strokecolor="#5b9bd5 [3204]" strokeweight=".5pt">
                      <v:stroke joinstyle="miter"/>
                    </v:line>
                    <v:shape id="Прямая со стрелкой 395" o:spid="_x0000_s1060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kle8MAAADcAAAADwAAAGRycy9kb3ducmV2LnhtbESPW2vCQBCF3wv9D8sU+iK68YqmrlIK&#10;xb42teLjkB2zwexsyE41/vtuoeDj4Vw+znrb+0ZdqIt1YAPjUQaKuAy25srA/ut9uAQVBdliE5gM&#10;3CjCdvP4sMbchit/0qWQSqURjjkacCJtrnUsHXmMo9ASJ+8UOo+SZFdp2+E1jftGT7JsoT3WnAgO&#10;W3pzVJ6LH5+4tJ8MivlgNTvv8Pt4cHKbjcWY56f+9QWUUC/38H/7wxqYrubwdyYdAb3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A5JXv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  <v:group id="Группа 398" o:spid="_x0000_s1061" style="position:absolute;left:49503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HxtP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8bTzCAAAA3AAAAA8A&#10;AAAAAAAAAAAAAAAAqgIAAGRycy9kb3ducmV2LnhtbFBLBQYAAAAABAAEAPoAAACZAwAAAAA=&#10;">
                    <v:rect id="Прямоугольник 399" o:spid="_x0000_s1062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ibI8MA&#10;AADcAAAADwAAAGRycy9kb3ducmV2LnhtbESPT4vCMBTE74LfIbwFb5qqILYaxT+oe3S7u3p9NM+2&#10;bPNSmqj1228EweMwM79h5svWVOJGjSstKxgOIhDEmdUl5wp+vnf9KQjnkTVWlknBgxwsF93OHBNt&#10;7/xFt9TnIkDYJaig8L5OpHRZQQbdwNbEwbvYxqAPssmlbvAe4KaSoyiaSIMlh4UCa9oUlP2lV6Pg&#10;mu3X57xeHbe7MR+kHcbm96SV6n20qxkIT61/h1/tT61gHMfwPBOO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ibI8MAAADcAAAADwAAAAAAAAAAAAAAAACYAgAAZHJzL2Rv&#10;d25yZXYueG1sUEsFBgAAAAAEAAQA9QAAAIgDAAAAAA==&#10;" fillcolor="white [3201]" strokecolor="#70ad47 [3209]" strokeweight="1pt"/>
                    <v:rect id="Прямоугольник 400" o:spid="_x0000_s1063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JqXMAA&#10;AADcAAAADwAAAGRycy9kb3ducmV2LnhtbERPyW7CMBC9I/UfrKnEDRxahCCNg6AVy5Gd6yieJhHx&#10;OIoNhL/HBySOT29Ppq2pxI0aV1pWMOhHIIgzq0vOFRz2i94YhPPIGivLpOBBDqbpRyfBWNs7b+m2&#10;87kIIexiVFB4X8dSuqwgg65va+LA/dvGoA+wyaVu8B7CTSW/omgkDZYcGgqs6beg7LK7GgXXbDk/&#10;5/Vs87f45pW0g4k5nrRS3c929gPCU+vf4pd7rRUMozA/nAlHQK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ZJqXMAAAADcAAAADwAAAAAAAAAAAAAAAACYAgAAZHJzL2Rvd25y&#10;ZXYueG1sUEsFBgAAAAAEAAQA9QAAAIUDAAAAAA==&#10;" fillcolor="white [3201]" strokecolor="#70ad47 [3209]" strokeweight="1pt">
                      <v:textbox>
                        <w:txbxContent>
                          <w:p w:rsidR="006D0D61" w:rsidRPr="00FD7CE9" w:rsidRDefault="006D0D61" w:rsidP="006D0D6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v:textbox>
                    </v:rect>
                    <v:line id="Прямая соединительная линия 401" o:spid="_x0000_s1064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pqb8QAAADcAAAADwAAAGRycy9kb3ducmV2LnhtbESPQWsCMRSE74X+h/CE3jRRi5XVKKWg&#10;9FRQ68HbY/PcrG5etpu4u/33jSD0OMzMN8xy3btKtNSE0rOG8UiBIM69KbnQ8H3YDOcgQkQ2WHkm&#10;Db8UYL16flpiZnzHO2r3sRAJwiFDDTbGOpMy5JYchpGviZN39o3DmGRTSNNgl+CukhOlZtJhyWnB&#10;Yk0flvLr/uY0/GC+IXc6blvV2XY6O9dfb5eT1i+D/n0BIlIf/8OP9qfR8KrGcD+Tj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OmpvxAAAANwAAAAPAAAAAAAAAAAA&#10;AAAAAKECAABkcnMvZG93bnJldi54bWxQSwUGAAAAAAQABAD5AAAAkgMAAAAA&#10;" strokecolor="#5b9bd5 [3204]" strokeweight=".5pt">
                      <v:stroke joinstyle="miter"/>
                    </v:line>
                    <v:shape id="Прямая со стрелкой 402" o:spid="_x0000_s1065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3Dl7cMAAADcAAAADwAAAGRycy9kb3ducmV2LnhtbESPT2vCQBDF7wW/wzJCL1I3hlTa1FVK&#10;obRXoy09DtlpNpidDdmpxm/fFQSPj/fnx1ttRt+pIw2xDWxgMc9AEdfBttwY2O/eH55ARUG22AUm&#10;A2eKsFlP7lZY2nDiLR0raVQa4ViiASfSl1rH2pHHOA89cfJ+w+BRkhwabQc8pXHf6TzLltpjy4ng&#10;sKc3R/Wh+vOJS/t8Vj3OnovDB379fDs5Fwsx5n46vr6AEhrlFr62P62BIsvhciYdAb3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w5e3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</v:group>
                <v:group id="Группа 946" o:spid="_x0000_s1066" style="position:absolute;left:71575;top:1418;width:47274;height:17145" coordsize="47273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xVHQ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v8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FUdAxgAAANwA&#10;AAAPAAAAAAAAAAAAAAAAAKoCAABkcnMvZG93bnJldi54bWxQSwUGAAAAAAQABAD6AAAAnQMAAAAA&#10;">
                  <v:group id="Группа 843" o:spid="_x0000_s1067" style="position:absolute;left:11035;width:11526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YPrRc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P6/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tg+tFxgAAANwA&#10;AAAPAAAAAAAAAAAAAAAAAKoCAABkcnMvZG93bnJldi54bWxQSwUGAAAAAAQABAD6AAAAnQMAAAAA&#10;">
                    <v:rect id="Прямоугольник 845" o:spid="_x0000_s1068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6FLsQA&#10;AADcAAAADwAAAGRycy9kb3ducmV2LnhtbESPzW7CMBCE70h9B2sr9QYOLUU0YKIAAnos9O+6ipck&#10;aryOYieEt8eVkDiOZuYbzSLpTSU6alxpWcF4FIEgzqwuOVfw9bkdzkA4j6yxskwKLuQgWT4MFhhr&#10;e+YDdUefiwBhF6OCwvs6ltJlBRl0I1sTB+9kG4M+yCaXusFzgJtKPkfRVBosOSwUWNO6oOzv2BoF&#10;bbZb/eZ1+rHZvvBe2vGb+f7RSj099ukchKfe38O39rtWMJu8wv+ZcAT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ehS7EAAAA3AAAAA8AAAAAAAAAAAAAAAAAmAIAAGRycy9k&#10;b3ducmV2LnhtbFBLBQYAAAAABAAEAPUAAACJAwAAAAA=&#10;" fillcolor="white [3201]" strokecolor="#70ad47 [3209]" strokeweight="1pt"/>
                    <v:rect id="Прямоугольник 846" o:spid="_x0000_s1069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wbWcQA&#10;AADcAAAADwAAAGRycy9kb3ducmV2LnhtbESPS4vCQBCE78L+h6GFvelEV0Sjo+guPo5u1se1ybRJ&#10;2ExPyIwa/70jCB6LqvqKms4bU4or1a6wrKDXjUAQp1YXnCnY/606IxDOI2ssLZOCOzmYzz5aU4y1&#10;vfEvXROfiQBhF6OC3PsqltKlORl0XVsRB+9sa4M+yDqTusZbgJtS9qNoKA0WHBZyrOg7p/Q/uRgF&#10;l3S9PGXVYvez+uKNtL2xORy1Up/tZjEB4anx7/CrvdUKRoMhPM+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MG1n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4F2997" w:rsidRPr="00FD7CE9" w:rsidRDefault="004F2997" w:rsidP="004F299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Тимофей Антонович Кривоносов</w:t>
                            </w:r>
                          </w:p>
                        </w:txbxContent>
                      </v:textbox>
                    </v:rect>
                    <v:line id="Прямая соединительная линия 847" o:spid="_x0000_s1070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QbasUAAADcAAAADwAAAGRycy9kb3ducmV2LnhtbESPT2vCQBTE70K/w/KE3urGKkZSVymC&#10;0lPBPz14e2Sf2Wj2bcxuk/Tbu0LB4zAzv2EWq95WoqXGl44VjEcJCOLc6ZILBcfD5m0OwgdkjZVj&#10;UvBHHlbLl8ECM+063lG7D4WIEPYZKjAh1JmUPjdk0Y9cTRy9s2sshiibQuoGuwi3lXxPkpm0WHJc&#10;MFjT2lB+3f9aBTfMN2RPP9s26Uw7mZ3r7/RyUup12H9+gAjUh2f4v/2lFcynKTzOxCM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WQbas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848" o:spid="_x0000_s1071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Oe7cAAAADcAAAADwAAAGRycy9kb3ducmV2LnhtbERPTUvDQBC9C/6HZQQvpd20RKmx2yKC&#10;6NVYpcchO2ZDs7MhO7bpv3cOgsfH+97sptibE425S+xguSjAEDfJd9w62H+8zNdgsiB77BOTgwtl&#10;2G2vrzZY+XTmdzrV0hoN4VyhgyAyVNbmJlDEvEgDsXLfaYwoCsfW+hHPGh57uyqKexuxY20IONBz&#10;oOZY/0Ttpf1qVt/NHsrjK34evoJcyqU4d3szPT2CEZrkX/znfvMO1qWu1TN6BOz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1jnu3AAAAA3AAAAA8AAAAAAAAAAAAAAAAA&#10;oQIAAGRycy9kb3ducmV2LnhtbFBLBQYAAAAABAAEAPkAAACOAwAAAAA=&#10;" strokecolor="#5b9bd5 [3204]" strokeweight=".5pt">
                      <v:stroke endarrow="block" joinstyle="miter"/>
                    </v:shape>
                  </v:group>
                  <v:group id="Группа 849" o:spid="_x0000_s1072" style="position:absolute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Gvcr8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WL+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a9yvxgAAANwA&#10;AAAPAAAAAAAAAAAAAAAAAKoCAABkcnMvZG93bnJldi54bWxQSwUGAAAAAAQABAD6AAAAnQMAAAAA&#10;">
                    <v:rect id="Прямоугольник 850" o:spid="_x0000_s1073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Cwa8AA&#10;AADcAAAADwAAAGRycy9kb3ducmV2LnhtbERPyW7CMBC9I/UfrKnEDZxQgSDFQZSK5cjOdRRPk6jx&#10;OIoNhL/HBySOT2+fzlpTiRs1rrSsIO5HIIgzq0vOFRwPy94YhPPIGivLpOBBDmbpR2eKibZ33tFt&#10;73MRQtglqKDwvk6kdFlBBl3f1sSB+7ONQR9gk0vd4D2Em0oOomgkDZYcGgqsaVFQ9r+/GgXXbPVz&#10;yev59nf5xWtp44k5nbVS3c92/g3CU+vf4pd7oxWMh2F+OBOOgEy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7Cwa8AAAADcAAAADwAAAAAAAAAAAAAAAACYAgAAZHJzL2Rvd25y&#10;ZXYueG1sUEsFBgAAAAAEAAQA9QAAAIUDAAAAAA==&#10;" fillcolor="white [3201]" strokecolor="#70ad47 [3209]" strokeweight="1pt"/>
                    <v:rect id="Прямоугольник 851" o:spid="_x0000_s1074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wV8MMA&#10;AADcAAAADwAAAGRycy9kb3ducmV2LnhtbESPS4vCQBCE7wv+h6EFb+skyi4aHcUH6h59e20ybRLM&#10;9ITMqNl/7ywseCyq6itqPG1MKR5Uu8KygrgbgSBOrS44U3A8rD4HIJxH1lhaJgW/5GA6aX2MMdH2&#10;yTt67H0mAoRdggpy76tESpfmZNB1bUUcvKutDfog60zqGp8BbkrZi6JvabDgsJBjRYuc0tv+bhTc&#10;0/X8klWz7XLV54208dCczlqpTruZjUB4avw7/N/+0QoGXzH8nQlHQE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wV8M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4F2997" w:rsidRPr="00F118DB" w:rsidRDefault="004F2997" w:rsidP="004F299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>Юрий Антонович Кривоносов</w:t>
                            </w:r>
                          </w:p>
                        </w:txbxContent>
                      </v:textbox>
                    </v:rect>
                    <v:line id="Прямая соединительная линия 852" o:spid="_x0000_s1075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ouL8UAAADcAAAADwAAAGRycy9kb3ducmV2LnhtbESPT2vCQBTE7wW/w/KE3upGpRqiq0hB&#10;6Umofw7eHtlnNpp9G7PbJH77bqHQ4zAzv2GW695WoqXGl44VjEcJCOLc6ZILBafj9i0F4QOyxsox&#10;KXiSh/Vq8LLETLuOv6g9hEJECPsMFZgQ6kxKnxuy6EeuJo7e1TUWQ5RNIXWDXYTbSk6SZCYtlhwX&#10;DNb0YSi/H76tggfmW7KX865NOtNOZ9d6P79dlHod9psFiEB9+A//tT+1gvR9Ar9n4hG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ouL8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853" o:spid="_x0000_s1076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6aQcMAAADcAAAADwAAAGRycy9kb3ducmV2LnhtbESPW2vCQBCF3wv9D8sU+iK68YqmrlIK&#10;xb42teLjkB2zwexsyE41/vtuoeDj4Vw+znrb+0ZdqIt1YAPjUQaKuAy25srA/ut9uAQVBdliE5gM&#10;3CjCdvP4sMbchit/0qWQSqURjjkacCJtrnUsHXmMo9ASJ+8UOo+SZFdp2+E1jftGT7JsoT3WnAgO&#10;W3pzVJ6LH5+4tJ8MivlgNTvv8Pt4cHKbjcWY56f+9QWUUC/38H/7wxpYzqfwdyYdAb3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emkH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  <v:group id="Группа 854" o:spid="_x0000_s1077" style="position:absolute;left:36891;width:10382;height:17145" coordsize="10382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Pl7M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Yr17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ns+XsxgAAANwA&#10;AAAPAAAAAAAAAAAAAAAAAKoCAABkcnMvZG93bnJldi54bWxQSwUGAAAAAAQABAD6AAAAnQMAAAAA&#10;">
                    <v:rect id="Прямоугольник 855" o:spid="_x0000_s1078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cT88UA&#10;AADcAAAADwAAAGRycy9kb3ducmV2LnhtbESPS2/CMBCE70j8B2uRegMnVKnSgIl4iLZHHm25ruIl&#10;iYjXUWwg/fd1pUocRzPzjWae96YRN+pcbVlBPIlAEBdW11wq+DxuxykI55E1NpZJwQ85yBfDwRwz&#10;be+8p9vBlyJA2GWooPK+zaR0RUUG3cS2xME7286gD7Irpe7wHuCmkdMoepEGaw4LFba0rqi4HK5G&#10;wbV4W53KdrnbbJ/5Xdr41Xx9a6WeRv1yBsJT7x/h//aHVpAmC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xxPzxQAAANwAAAAPAAAAAAAAAAAAAAAAAJgCAABkcnMv&#10;ZG93bnJldi54bWxQSwUGAAAAAAQABAD1AAAAigMAAAAA&#10;" fillcolor="white [3201]" strokecolor="#70ad47 [3209]" strokeweight="1pt">
                      <v:textbox>
                        <w:txbxContent>
                          <w:p w:rsidR="004F2997" w:rsidRDefault="004F2997" w:rsidP="004F299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38D999A" wp14:editId="1A4A990A">
                                  <wp:extent cx="723265" cy="668655"/>
                                  <wp:effectExtent l="0" t="0" r="635" b="0"/>
                                  <wp:docPr id="913" name="Рисунок 9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6454" cy="6716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856" o:spid="_x0000_s1079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WNhMQA&#10;AADcAAAADwAAAGRycy9kb3ducmV2LnhtbESPS4vCQBCE78L+h6GFvelEF0Wjo+guPo5u1se1ybRJ&#10;2ExPyIwa/70jCB6LqvqKms4bU4or1a6wrKDXjUAQp1YXnCnY/606IxDOI2ssLZOCOzmYzz5aU4y1&#10;vfEvXROfiQBhF6OC3PsqltKlORl0XVsRB+9sa4M+yDqTusZbgJtS9qNoKA0WHBZyrOg7p/Q/uRgF&#10;l3S9PGXVYvez+uKNtL2xORy1Up/tZjEB4anx7/CrvdUKRoMhPM+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VjYT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4F2997" w:rsidRPr="00FD7CE9" w:rsidRDefault="004F2997" w:rsidP="004F299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Максим Дмитриевич Кривоносов 1999</w:t>
                            </w:r>
                          </w:p>
                        </w:txbxContent>
                      </v:textbox>
                    </v:rect>
                    <v:line id="Прямая соединительная линия 857" o:spid="_x0000_s1080" style="position:absolute;visibility:visible;mso-wrap-style:square" from="0,0" to="950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2Nt8UAAADcAAAADwAAAGRycy9kb3ducmV2LnhtbESPT2vCQBTE70K/w/KE3urGikZSVymC&#10;0lPBPz14e2Sf2Wj2bcxuk/Tbu0LB4zAzv2EWq95WoqXGl44VjEcJCOLc6ZILBcfD5m0OwgdkjZVj&#10;UvBHHlbLl8ECM+063lG7D4WIEPYZKjAh1JmUPjdk0Y9cTRy9s2sshiibQuoGuwi3lXxPkpm0WHJc&#10;MFjT2lB+3f9aBTfMN2RPP9s26Uw7mZ3r7/RyUup12H9+gAjUh2f4v/2lFcynKTzOxCM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L2Nt8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858" o:spid="_x0000_s1081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oIMMEAAADcAAAADwAAAGRycy9kb3ducmV2LnhtbERPTUvDQBC9C/6HZQQvxW5aWmljt0UE&#10;0atplR6H7JgNzc6G7Nim/945CB4f73uzG2NnzjTkNrGD2bQAQ1wn33Lj4LB/fViByYLssUtMDq6U&#10;Ybe9vdlg6dOFP+hcSWM0hHOJDoJIX1qb60AR8zT1xMp9pyGiKBwa6we8aHjs7LwoHm3ElrUhYE8v&#10;gepT9RO1lw7zSbWcrBenN/w8fgW5Lmbi3P3d+PwERmiUf/Gf+907WC11rZ7RI2C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4uggwwQAAANwAAAAPAAAAAAAAAAAAAAAA&#10;AKECAABkcnMvZG93bnJldi54bWxQSwUGAAAAAAQABAD5AAAAjwMAAAAA&#10;" strokecolor="#5b9bd5 [3204]" strokeweight=".5pt">
                      <v:stroke endarrow="block" joinstyle="miter"/>
                    </v:shape>
                  </v:group>
                  <v:group id="Группа 859" o:spid="_x0000_s1082" style="position:absolute;left:26013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JKcsYAAADcAAAADwAAAGRycy9kb3ducmV2LnhtbESPT2vCQBTE7wW/w/IK&#10;3uomSoqmriJSpQcpNBFKb4/sMwlm34bsNn++fbdQ6HGYmd8w2/1oGtFT52rLCuJFBIK4sLrmUsE1&#10;Pz2tQTiPrLGxTAomcrDfzR62mGo78Af1mS9FgLBLUUHlfZtK6YqKDLqFbYmDd7OdQR9kV0rd4RDg&#10;ppHLKHqWBmsOCxW2dKyouGffRsF5wOGwil/7y/12nL7y5P3zEpNS88fx8ALC0+j/w3/tN61gnWz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skpyxgAAANwA&#10;AAAPAAAAAAAAAAAAAAAAAKoCAABkcnMvZG93bnJldi54bWxQSwUGAAAAAAQABAD6AAAAnQMAAAAA&#10;">
                    <v:rect id="Прямоугольник 862" o:spid="_x0000_s1083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JBOsMA&#10;AADcAAAADwAAAGRycy9kb3ducmV2LnhtbESPT4vCMBTE74LfITzBm6YqiNs1Lf5B3aOr7u710Tzb&#10;YvNSmqj1228EweMwM79h5mlrKnGjxpWWFYyGEQjizOqScwWn42YwA+E8ssbKMil4kIM06XbmGGt7&#10;52+6HXwuAoRdjAoK7+tYSpcVZNANbU0cvLNtDPogm1zqBu8Bbio5jqKpNFhyWCiwplVB2eVwNQqu&#10;2Xb5l9eL/Xoz4Z20ow/z86uV6vfaxScIT61/h1/tL61gNh3D80w4Aj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kJBOs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4F2997" w:rsidRDefault="004F2997" w:rsidP="004F299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8A7242B" wp14:editId="1F2375A4">
                                  <wp:extent cx="723265" cy="668655"/>
                                  <wp:effectExtent l="0" t="0" r="635" b="0"/>
                                  <wp:docPr id="922" name="Рисунок 9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668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863" o:spid="_x0000_s1084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7kocMA&#10;AADcAAAADwAAAGRycy9kb3ducmV2LnhtbESPS4vCQBCE78L+h6EXvOlEBdFsRnFXfBzVfV2bTG8S&#10;NtMTMpOH/94RBI9FVX1FJevelKKl2hWWFUzGEQji1OqCMwVfn7vRAoTzyBpLy6TgSg7Wq5dBgrG2&#10;HZ+pvfhMBAi7GBXk3lexlC7NyaAb24o4eH+2NuiDrDOpa+wC3JRyGkVzabDgsJBjRR85pf+Xxiho&#10;0v37b1ZtTtvdjA/STpbm+0crNXztN28gPPX+GX60j1rBYj6D+5lwBO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7koc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4F2997" w:rsidRPr="00F118DB" w:rsidRDefault="004F2997" w:rsidP="004F299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>Александр Дмитриевич Кривоносов 1996</w:t>
                            </w:r>
                          </w:p>
                        </w:txbxContent>
                      </v:textbox>
                    </v:rect>
                    <v:line id="Прямая соединительная линия 866" o:spid="_x0000_s1085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3ikcQAAADcAAAADwAAAGRycy9kb3ducmV2LnhtbESPQWvCQBSE7wX/w/IEb3VjhVSimyCC&#10;4kmobQ/eHtlnNpp9m2bXJP333UKhx2FmvmE2xWgb0VPna8cKFvMEBHHpdM2Vgo/3/fMKhA/IGhvH&#10;pOCbPBT55GmDmXYDv1F/DpWIEPYZKjAhtJmUvjRk0c9dSxy9q+sshii7SuoOhwi3jXxJklRarDku&#10;GGxpZ6i8nx9WwReWe7KXz0OfDKZfptf29Hq7KDWbjts1iEBj+A//tY9awSpN4fdMPAIy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neKRxAAAANwAAAAPAAAAAAAAAAAA&#10;AAAAAKECAABkcnMvZG93bnJldi54bWxQSwUGAAAAAAQABAD5AAAAkgMAAAAA&#10;" strokecolor="#5b9bd5 [3204]" strokeweight=".5pt">
                      <v:stroke joinstyle="miter"/>
                    </v:line>
                    <v:shape id="Прямая со стрелкой 867" o:spid="_x0000_s1086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lW/8QAAADcAAAADwAAAGRycy9kb3ducmV2LnhtbESPW2vCQBCF3wv9D8sU+iK6UayX1FVK&#10;odjXplZ8HLJjNpidDdmpxn/vFgo+Hs7l46w2vW/UmbpYBzYwHmWgiMtga64M7L4/hgtQUZAtNoHJ&#10;wJUibNaPDyvMbbjwF50LqVQa4ZijASfS5lrH0pHHOAotcfKOofMoSXaVth1e0rhv9CTLZtpjzYng&#10;sKV3R+Wp+PWJS7vJoHgZLKenLf4c9k6u07EY8/zUv72CEurlHv5vf1oDi9kc/s6kI6D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SVb/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</v:group>
                <v:group id="Группа 945" o:spid="_x0000_s1087" style="position:absolute;left:132115;top:1418;width:33281;height:17145" coordsize="33281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8fZN8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W8LB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x9k3xgAAANwA&#10;AAAPAAAAAAAAAAAAAAAAAKoCAABkcnMvZG93bnJldi54bWxQSwUGAAAAAAQABAD6AAAAnQMAAAAA&#10;">
                  <v:group id="Группа 924" o:spid="_x0000_s1088" style="position:absolute;left:11035;width:11519;height:17138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ZD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eB9PI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lUmQzFAAAA3AAA&#10;AA8AAAAAAAAAAAAAAAAAqgIAAGRycy9kb3ducmV2LnhtbFBLBQYAAAAABAAEAPoAAACcAwAAAAA=&#10;">
                    <v:rect id="Прямоугольник 925" o:spid="_x0000_s1089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BvE8UA&#10;AADcAAAADwAAAGRycy9kb3ducmV2LnhtbESPS2/CMBCE70j8B2uRuBUHUCsIGERbpe2xDa/rKl6S&#10;qPE6ip1H/31dqRLH0cx8o9nuB1OJjhpXWlYwn0UgiDOrS84VnI7JwwqE88gaK8uk4Icc7Hfj0RZj&#10;bXv+oi71uQgQdjEqKLyvYyldVpBBN7M1cfButjHog2xyqRvsA9xUchFFT9JgyWGhwJpeCsq+09Yo&#10;aLO352teHz5fkyW/Sztfm/NFKzWdDIcNCE+Dv4f/2x9awXrxCH9nwhGQu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IG8TxQAAANwAAAAPAAAAAAAAAAAAAAAAAJgCAABkcnMv&#10;ZG93bnJldi54bWxQSwUGAAAAAAQABAD1AAAAigMAAAAA&#10;" fillcolor="white [3201]" strokecolor="#70ad47 [3209]" strokeweight="1pt"/>
                    <v:rect id="Прямоугольник 926" o:spid="_x0000_s1090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LxZMMA&#10;AADcAAAADwAAAGRycy9kb3ducmV2LnhtbESPT4vCMBTE74LfITzBm6YqiHZNi39Q9+iqu3t9NM+2&#10;2LyUJmr99htB2OMwM79hFmlrKnGnxpWWFYyGEQjizOqScwXn03YwA+E8ssbKMil4koM06XYWGGv7&#10;4C+6H30uAoRdjAoK7+tYSpcVZNANbU0cvIttDPogm1zqBh8Bbio5jqKpNFhyWCiwpnVB2fV4Mwpu&#10;2W71m9fLw2Y74b20o7n5/tFK9Xvt8gOEp9b/h9/tT61gPp7C60w4Aj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LxZM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4F2997" w:rsidRPr="00FD7CE9" w:rsidRDefault="004F2997" w:rsidP="004F299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Егор Александрович</w:t>
                            </w:r>
                            <w:r w:rsidRPr="002F0DB3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Капустин 2010 </w:t>
                            </w:r>
                          </w:p>
                        </w:txbxContent>
                      </v:textbox>
                    </v:rect>
                    <v:line id="Прямая соединительная линия 930" o:spid="_x0000_s1091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r//sEAAADcAAAADwAAAGRycy9kb3ducmV2LnhtbERPTYvCMBC9C/6HMII3TVVQt2sUERRP&#10;C7rrwdvQjE13m0ltYlv//eYgeHy879Wms6VoqPaFYwWTcQKCOHO64FzBz/d+tAThA7LG0jEpeJKH&#10;zbrfW2GqXcsnas4hFzGEfYoKTAhVKqXPDFn0Y1cRR+7maoshwjqXusY2httSTpNkLi0WHBsMVrQz&#10;lP2dH1bBHbM92evl0CStaWbzW/W1+L0qNRx0208QgbrwFr/cR63gYxbnxzPxCMj1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av/+wQAAANwAAAAPAAAAAAAAAAAAAAAA&#10;AKECAABkcnMvZG93bnJldi54bWxQSwUGAAAAAAQABAD5AAAAjwMAAAAA&#10;" strokecolor="#5b9bd5 [3204]" strokeweight=".5pt">
                      <v:stroke joinstyle="miter"/>
                    </v:line>
                    <v:shape id="Прямая со стрелкой 931" o:spid="_x0000_s1092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5LkMQAAADcAAAADwAAAGRycy9kb3ducmV2LnhtbESPT2vCQBDF74V+h2UKvYhuolY0dZVS&#10;KPba1IrHITtmg9nZkJ1q/PbdQqHHx/vz4623g2/VhfrYBDaQTzJQxFWwDdcG9p9v4yWoKMgW28Bk&#10;4EYRtpv7uzUWNlz5gy6l1CqNcCzQgBPpCq1j5chjnISOOHmn0HuUJPta2x6vady3epplC+2x4URw&#10;2NGro+pcfvvEpf10VD6NVvPzDr+OBye3eS7GPD4ML8+ghAb5D/+1362B1SyH3zPpCO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vkuQ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  <v:group id="Группа 933" o:spid="_x0000_s1093" style="position:absolute;width:11518;height:17138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SXp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p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Nkl6XFAAAA3AAA&#10;AA8AAAAAAAAAAAAAAAAAqgIAAGRycy9kb3ducmV2LnhtbFBLBQYAAAAABAAEAPoAAACcAwAAAAA=&#10;">
                    <v:rect id="Прямоугольник 934" o:spid="_x0000_s1094" style="position:absolute;left:2095;top:2185;width:9144;height:74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VcVcQA&#10;AADcAAAADwAAAGRycy9kb3ducmV2LnhtbESPS2/CMBCE75X4D9Yi9VYcSoUgYBC0Sumx5XldxUsS&#10;Ea+j2Hnw72ukSj2OZuYbzXLdm1K0VLvCsoLxKAJBnFpdcKbgeEheZiCcR9ZYWiYFd3KwXg2elhhr&#10;2/EPtXufiQBhF6OC3PsqltKlORl0I1sRB+9qa4M+yDqTusYuwE0pX6NoKg0WHBZyrOg9p/S2b4yC&#10;Jv3cXrJq8/2RTHgn7XhuTmet1POw3yxAeOr9f/iv/aUVzCdv8DgTj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1XFX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4F2997" w:rsidRDefault="004F2997" w:rsidP="004F299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D6C5D53" wp14:editId="014511CC">
                                  <wp:extent cx="627797" cy="675199"/>
                                  <wp:effectExtent l="0" t="0" r="1270" b="0"/>
                                  <wp:docPr id="410" name="Рисунок 4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4730" cy="682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935" o:spid="_x0000_s1095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5zsQA&#10;AADcAAAADwAAAGRycy9kb3ducmV2LnhtbESPS2/CMBCE75X4D9Yi9VYcioogYBC0Sumx5XldxUsS&#10;Ea+j2Hnw72ukSj2OZuYbzXLdm1K0VLvCsoLxKAJBnFpdcKbgeEheZiCcR9ZYWiYFd3KwXg2elhhr&#10;2/EPtXufiQBhF6OC3PsqltKlORl0I1sRB+9qa4M+yDqTusYuwE0pX6NoKg0WHBZyrOg9p/S2b4yC&#10;Jv3cXrJq8/2RTHgn7XhuTmet1POw3yxAeOr9f/iv/aUVzCdv8DgTj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5+c7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4F2997" w:rsidRPr="00F118DB" w:rsidRDefault="004F2997" w:rsidP="004F299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>Алиса Александровна Капустина 2004</w:t>
                            </w:r>
                          </w:p>
                          <w:p w:rsidR="004F2997" w:rsidRDefault="004F2997" w:rsidP="004F2997"/>
                        </w:txbxContent>
                      </v:textbox>
                    </v:rect>
                    <v:line id="Прямая соединительная линия 936" o:spid="_x0000_s1096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/CEcUAAADcAAAADwAAAGRycy9kb3ducmV2LnhtbESPT2vCQBTE7wW/w/IEb3VjhdSmriIF&#10;xVPBPz14e2Sf2dTs25hdk/Tbu4LQ4zAzv2Hmy95WoqXGl44VTMYJCOLc6ZILBcfD+nUGwgdkjZVj&#10;UvBHHpaLwcscM+063lG7D4WIEPYZKjAh1JmUPjdk0Y9dTRy9s2sshiibQuoGuwi3lXxLklRaLDku&#10;GKzpy1B+2d+sgivma7Knn02bdKadpuf6+/33pNRo2K8+QQTqw3/42d5qBR/TFB5n4hG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/CEc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937" o:spid="_x0000_s1097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t2f8QAAADcAAAADwAAAGRycy9kb3ducmV2LnhtbESPT2vCQBDF70K/wzJCL6IbrdoaXaUU&#10;Sns12tLjkJ1mg9nZkJ1q/PbdQsHj4/358Ta73jfqTF2sAxuYTjJQxGWwNVcGjofX8ROoKMgWm8Bk&#10;4EoRdtu7wQZzGy68p3MhlUojHHM04ETaXOtYOvIYJ6ElTt536DxKkl2lbYeXNO4bPcuypfZYcyI4&#10;bOnFUXkqfnzi0nE2Khaj1fz0hh9fn06u86kYcz/sn9eghHq5hf/b79bA6uER/s6kI6C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G3Z/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  <v:group id="Группа 938" o:spid="_x0000_s1098" style="position:absolute;left:21756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cAF1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n7G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3ABdTCAAAA3AAAAA8A&#10;AAAAAAAAAAAAAAAAqgIAAGRycy9kb3ducmV2LnhtbFBLBQYAAAAABAAEAPoAAACZAwAAAAA=&#10;">
                    <v:rect id="Прямоугольник 939" o:spid="_x0000_s1099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Tzy8MA&#10;AADcAAAADwAAAGRycy9kb3ducmV2LnhtbESPT4vCMBTE74LfIbwFb5qqILYaxT+oe3S7u3p9NM+2&#10;bPNSmqj1228EweMwM79h5svWVOJGjSstKxgOIhDEmdUl5wp+vnf9KQjnkTVWlknBgxwsF93OHBNt&#10;7/xFt9TnIkDYJaig8L5OpHRZQQbdwNbEwbvYxqAPssmlbvAe4KaSoyiaSIMlh4UCa9oUlP2lV6Pg&#10;mu3X57xeHbe7MR+kHcbm96SV6n20qxkIT61/h1/tT60gHsfwPBOO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Tzy8MAAADcAAAADwAAAAAAAAAAAAAAAACYAgAAZHJzL2Rv&#10;d25yZXYueG1sUEsFBgAAAAAEAAQA9QAAAIgDAAAAAA==&#10;" fillcolor="white [3201]" strokecolor="#70ad47 [3209]" strokeweight="1pt"/>
                    <v:rect id="Прямоугольник 940" o:spid="_x0000_s1100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gpK78A&#10;AADcAAAADwAAAGRycy9kb3ducmV2LnhtbERPyarCMBTdP/AfwhXcaerAQ6tRHFDf0tntpbm2xeam&#10;NFHr35uF8JaHM09mtSnEkyqXW1bQ7UQgiBOrc04VnI7r9hCE88gaC8uk4E0OZtPGzwRjbV+8p+fB&#10;pyKEsItRQeZ9GUvpkowMuo4tiQN3s5VBH2CVSl3hK4SbQvai6FcazDk0ZFjSMqPkfngYBY9ks7im&#10;5Xy3Wvd5K213ZM4XrVSrWc/HIDzV/l/8df9pBaNBmB/OhCMgp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iCkrvwAAANwAAAAPAAAAAAAAAAAAAAAAAJgCAABkcnMvZG93bnJl&#10;di54bWxQSwUGAAAAAAQABAD1AAAAhAMAAAAA&#10;" fillcolor="white [3201]" strokecolor="#70ad47 [3209]" strokeweight="1pt">
                      <v:textbox>
                        <w:txbxContent>
                          <w:p w:rsidR="004F2997" w:rsidRPr="00FD7CE9" w:rsidRDefault="004F2997" w:rsidP="004F299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Арина Александровна Капустина 2013</w:t>
                            </w:r>
                          </w:p>
                        </w:txbxContent>
                      </v:textbox>
                    </v:rect>
                    <v:line id="Прямая соединительная линия 943" o:spid="_x0000_s1101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4S9MQAAADcAAAADwAAAGRycy9kb3ducmV2LnhtbESPQWvCQBSE74L/YXmCN92oRWt0FRGU&#10;ngpVe/D2yD6zabNvY3ZN0n/fLRQ8DjPzDbPedrYUDdW+cKxgMk5AEGdOF5wruJwPo1cQPiBrLB2T&#10;gh/ysN30e2tMtWv5g5pTyEWEsE9RgQmhSqX0mSGLfuwq4ujdXG0xRFnnUtfYRrgt5TRJ5tJiwXHB&#10;YEV7Q9n36WEV3DE7kL1+HpukNc1sfqveF19XpYaDbrcCEagLz/B/+00rWL7M4O9MPAJy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vhL0xAAAANwAAAAPAAAAAAAAAAAA&#10;AAAAAKECAABkcnMvZG93bnJldi54bWxQSwUGAAAAAAQABAD5AAAAkgMAAAAA&#10;" strokecolor="#5b9bd5 [3204]" strokeweight=".5pt">
                      <v:stroke joinstyle="miter"/>
                    </v:line>
                    <v:shape id="Прямая со стрелкой 944" o:spid="_x0000_s1102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+bdcMAAADcAAAADwAAAGRycy9kb3ducmV2LnhtbESPT2vCQBDF70K/wzKFXqRulFhq6iql&#10;IO3VaEuPQ3aaDWZnQ3bU+O27guDx8f78eMv14Ft1oj42gQ1MJxko4irYhmsD+93m+RVUFGSLbWAy&#10;cKEI69XDaImFDWfe0qmUWqURjgUacCJdoXWsHHmMk9ARJ+8v9B4lyb7WtsdzGvetnmXZi/bYcCI4&#10;7OjDUXUojz5xaT8bl/PxIj984vfvj5NLPhVjnh6H9zdQQoPcw7f2lzWwyHO4nklHQK/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Pm3X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</v:group>
              </v:group>
            </w:pict>
          </mc:Fallback>
        </mc:AlternateContent>
      </w:r>
      <w:r w:rsidR="006D0D61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BABDE34" wp14:editId="7B783EAA">
                <wp:simplePos x="0" y="0"/>
                <wp:positionH relativeFrom="column">
                  <wp:posOffset>5486400</wp:posOffset>
                </wp:positionH>
                <wp:positionV relativeFrom="paragraph">
                  <wp:posOffset>13393770</wp:posOffset>
                </wp:positionV>
                <wp:extent cx="1065691" cy="2550367"/>
                <wp:effectExtent l="0" t="0" r="20320" b="21590"/>
                <wp:wrapNone/>
                <wp:docPr id="825" name="Группа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5691" cy="2550367"/>
                          <a:chOff x="0" y="0"/>
                          <a:chExt cx="1065691" cy="2550367"/>
                        </a:xfrm>
                      </wpg:grpSpPr>
                      <wps:wsp>
                        <wps:cNvPr id="823" name="Прямая соединительная линия 823"/>
                        <wps:cNvCnPr/>
                        <wps:spPr>
                          <a:xfrm flipH="1">
                            <a:off x="0" y="0"/>
                            <a:ext cx="106569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4" name="Прямая соединительная линия 824"/>
                        <wps:cNvCnPr/>
                        <wps:spPr>
                          <a:xfrm>
                            <a:off x="0" y="0"/>
                            <a:ext cx="0" cy="255036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BB165" id="Группа 825" o:spid="_x0000_s1026" style="position:absolute;margin-left:6in;margin-top:1054.65pt;width:83.9pt;height:200.8pt;z-index:251870208" coordsize="10656,25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">
                <v:line id="Прямая соединительная линия 823" o:spid="_x0000_s1027" style="position:absolute;flip:x;visibility:visible;mso-wrap-style:square" from="0,0" to="1065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ieB8YAAADcAAAADwAAAGRycy9kb3ducmV2LnhtbESPQWvCQBSE7wX/w/KE3ppNLZE0ukop&#10;FYSiYFoP3p7ZZ5I2+zZktyb+e1cQehxm5htmvhxMI87UudqygucoBkFcWF1zqeD7a/WUgnAeWWNj&#10;mRRcyMFyMXqYY6Ztzzs6574UAcIuQwWV920mpSsqMugi2xIH72Q7gz7IrpS6wz7ATSMncTyVBmsO&#10;CxW29F5R8Zv/GQUrvTly+uq2h72tp5/rn3b/kSRKPY6HtxkIT4P/D9/ba60gnbzA7Uw4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b4ngfGAAAA3AAAAA8AAAAAAAAA&#10;AAAAAAAAoQIAAGRycy9kb3ducmV2LnhtbFBLBQYAAAAABAAEAPkAAACUAwAAAAA=&#10;" strokecolor="#5b9bd5 [3204]" strokeweight=".5pt">
                  <v:stroke joinstyle="miter"/>
                </v:line>
                <v:line id="Прямая соединительная линия 824" o:spid="_x0000_s1028" style="position:absolute;visibility:visible;mso-wrap-style:square" from="0,0" to="0,255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lgvcUAAADcAAAADwAAAGRycy9kb3ducmV2LnhtbESPT2vCQBTE7wW/w/KE3upGLRqiq0hB&#10;6Umofw7eHtlnNpp9G7PbJH77bqHQ4zAzv2GW695WoqXGl44VjEcJCOLc6ZILBafj9i0F4QOyxsox&#10;KXiSh/Vq8LLETLuOv6g9hEJECPsMFZgQ6kxKnxuy6EeuJo7e1TUWQ5RNIXWDXYTbSk6SZCYtlhwX&#10;DNb0YSi/H76tggfmW7KX865NOtNOZ9d6P79dlHod9psFiEB9+A//tT+1gnTyDr9n4hG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GlgvcUAAADcAAAADwAAAAAAAAAA&#10;AAAAAAChAgAAZHJzL2Rvd25yZXYueG1sUEsFBgAAAAAEAAQA+QAAAJMDAAAAAA==&#10;" strokecolor="#5b9bd5 [3204]" strokeweight=".5pt">
                  <v:stroke joinstyle="miter"/>
                </v:line>
              </v:group>
            </w:pict>
          </mc:Fallback>
        </mc:AlternateContent>
      </w:r>
      <w:r w:rsidR="006D0D61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F08EE6D" wp14:editId="24AFB061">
                <wp:simplePos x="0" y="0"/>
                <wp:positionH relativeFrom="column">
                  <wp:posOffset>3772009</wp:posOffset>
                </wp:positionH>
                <wp:positionV relativeFrom="paragraph">
                  <wp:posOffset>15620365</wp:posOffset>
                </wp:positionV>
                <wp:extent cx="0" cy="353060"/>
                <wp:effectExtent l="0" t="0" r="19050" b="27940"/>
                <wp:wrapNone/>
                <wp:docPr id="821" name="Прямая соединительная линия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84506A" id="Прямая соединительная линия 821" o:spid="_x0000_s1026" style="position:absolute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1229.95pt" to="297pt,12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 w:rsidR="006D0D61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30E387B" wp14:editId="539985D9">
                <wp:simplePos x="0" y="0"/>
                <wp:positionH relativeFrom="column">
                  <wp:posOffset>1418896</wp:posOffset>
                </wp:positionH>
                <wp:positionV relativeFrom="paragraph">
                  <wp:posOffset>15616708</wp:posOffset>
                </wp:positionV>
                <wp:extent cx="0" cy="362607"/>
                <wp:effectExtent l="0" t="0" r="19050" b="37465"/>
                <wp:wrapNone/>
                <wp:docPr id="822" name="Прямая соединительная линия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6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F91D26" id="Прямая соединительная линия 822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7pt,1229.65pt" to="111.7pt,12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" strokecolor="#5b9bd5 [3204]" strokeweight=".5pt">
                <v:stroke joinstyle="miter"/>
              </v:line>
            </w:pict>
          </mc:Fallback>
        </mc:AlternateContent>
      </w:r>
      <w:r w:rsidR="001270F1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43B0B465" wp14:editId="6D055A02">
                <wp:simplePos x="0" y="0"/>
                <wp:positionH relativeFrom="column">
                  <wp:posOffset>47297</wp:posOffset>
                </wp:positionH>
                <wp:positionV relativeFrom="paragraph">
                  <wp:posOffset>10887053</wp:posOffset>
                </wp:positionV>
                <wp:extent cx="20006310" cy="4855779"/>
                <wp:effectExtent l="0" t="0" r="15240" b="21590"/>
                <wp:wrapNone/>
                <wp:docPr id="767" name="Группа 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4855779"/>
                          <a:chOff x="0" y="0"/>
                          <a:chExt cx="20006310" cy="4855779"/>
                        </a:xfrm>
                      </wpg:grpSpPr>
                      <wps:wsp>
                        <wps:cNvPr id="45" name="Прямоугольник 45"/>
                        <wps:cNvSpPr/>
                        <wps:spPr>
                          <a:xfrm>
                            <a:off x="0" y="0"/>
                            <a:ext cx="20006310" cy="485577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0" name="Группа 490"/>
                        <wpg:cNvGrpSpPr/>
                        <wpg:grpSpPr>
                          <a:xfrm>
                            <a:off x="13306096" y="141890"/>
                            <a:ext cx="6440870" cy="1943100"/>
                            <a:chOff x="0" y="0"/>
                            <a:chExt cx="6440870" cy="1943100"/>
                          </a:xfrm>
                        </wpg:grpSpPr>
                        <wpg:grpSp>
                          <wpg:cNvPr id="539" name="Группа 539"/>
                          <wpg:cNvGrpSpPr/>
                          <wpg:grpSpPr>
                            <a:xfrm>
                              <a:off x="2900855" y="0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540" name="Прямоугольник 540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D3A5E7" w14:textId="77777777" w:rsidR="00DE2B2B" w:rsidRDefault="00DE2B2B" w:rsidP="0010128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02C20CCD" wp14:editId="6971C074">
                                        <wp:extent cx="723900" cy="609600"/>
                                        <wp:effectExtent l="0" t="0" r="0" b="0"/>
                                        <wp:docPr id="750" name="Рисунок 7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900" cy="609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1" name="Прямоугольник 541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BF8E0" w14:textId="77777777" w:rsidR="00DE2B2B" w:rsidRPr="00DE332A" w:rsidRDefault="00DE2B2B" w:rsidP="0010128F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DE332A">
                                    <w:rPr>
                                      <w:sz w:val="20"/>
                                      <w:szCs w:val="20"/>
                                    </w:rPr>
                                    <w:t>Ксения  Александров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-на </w:t>
                                  </w:r>
                                  <w:r w:rsidRPr="00DE332A">
                                    <w:rPr>
                                      <w:sz w:val="20"/>
                                      <w:szCs w:val="20"/>
                                    </w:rPr>
                                    <w:t>Мокрыш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-</w:t>
                                  </w:r>
                                  <w:r w:rsidRPr="00DE332A">
                                    <w:rPr>
                                      <w:sz w:val="20"/>
                                      <w:szCs w:val="20"/>
                                    </w:rPr>
                                    <w:t>ева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1983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3" name="Прямая соединительная линия 543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4" name="Прямая со стрелкой 544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2" name="Группа 62"/>
                          <wpg:cNvGrpSpPr/>
                          <wpg:grpSpPr>
                            <a:xfrm>
                              <a:off x="3972910" y="0"/>
                              <a:ext cx="246796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532" name="Группа 532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533" name="Прямоугольник 533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D2A658B" w14:textId="77777777" w:rsidR="00DE2B2B" w:rsidRDefault="00DE2B2B" w:rsidP="0010128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4BF113E2" wp14:editId="7A94AB9A">
                                          <wp:extent cx="549506" cy="636270"/>
                                          <wp:effectExtent l="0" t="0" r="3175" b="0"/>
                                          <wp:docPr id="751" name="Рисунок 75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4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3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54285" cy="641804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4" name="Прямоугольник 534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9EF13E8" w14:textId="77777777" w:rsidR="00DE2B2B" w:rsidRPr="00DE332A" w:rsidRDefault="00DE2B2B" w:rsidP="0010128F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DE332A">
                                      <w:rPr>
                                        <w:sz w:val="20"/>
                                        <w:szCs w:val="20"/>
                                      </w:rPr>
                                      <w:t>Юрий Александров-ич Мокры-шев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1980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5" name="Прямая соединительная линия 535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6" name="Прямая со стрелкой 536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7" name="Соединительная линия уступом 537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8" name="Прямая со стрелкой 538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607" name="Группа 607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608" name="Прямоугольник 608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9" name="Прямоугольник 609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BD036EB" w14:textId="77777777" w:rsidR="00DE2B2B" w:rsidRPr="00FD7CE9" w:rsidRDefault="00DE2B2B" w:rsidP="0010128F">
                                    <w:pPr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0" name="Прямая со стрелкой 610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1" name="Прямая соединительная линия 611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2" name="Прямая со стрелкой 612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3" name="Соединительная линия уступом 613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150" name="Группа 150"/>
                          <wpg:cNvGrpSpPr/>
                          <wpg:grpSpPr>
                            <a:xfrm>
                              <a:off x="0" y="0"/>
                              <a:ext cx="2593450" cy="1942465"/>
                              <a:chOff x="0" y="0"/>
                              <a:chExt cx="2593450" cy="1942465"/>
                            </a:xfrm>
                          </wpg:grpSpPr>
                          <wpg:grpSp>
                            <wpg:cNvPr id="450" name="Группа 450"/>
                            <wpg:cNvGrpSpPr/>
                            <wpg:grpSpPr>
                              <a:xfrm>
                                <a:off x="1355835" y="0"/>
                                <a:ext cx="1237615" cy="1942465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451" name="Прямоугольник 451"/>
                              <wps:cNvSpPr/>
                              <wps:spPr>
                                <a:xfrm>
                                  <a:off x="209330" y="219025"/>
                                  <a:ext cx="914455" cy="743036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7FECA0E" w14:textId="77777777" w:rsidR="00DE2B2B" w:rsidRDefault="00DE2B2B" w:rsidP="0010128F"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34881F5E" wp14:editId="65282CB1">
                                          <wp:extent cx="718820" cy="662071"/>
                                          <wp:effectExtent l="0" t="0" r="5080" b="5080"/>
                                          <wp:docPr id="752" name="Рисунок 752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7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4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8820" cy="662071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2" name="Прямоугольник 452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ED0043E" w14:textId="77777777" w:rsidR="00DE2B2B" w:rsidRPr="00E55942" w:rsidRDefault="00DE2B2B" w:rsidP="0010128F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E55942">
                                      <w:rPr>
                                        <w:sz w:val="20"/>
                                        <w:szCs w:val="20"/>
                                      </w:rPr>
                                      <w:t>Александр Вадимович Капустин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1975</w:t>
                                    </w:r>
                                  </w:p>
                                  <w:p w14:paraId="3D3FB2D0" w14:textId="77777777" w:rsidR="00DE2B2B" w:rsidRPr="00E55942" w:rsidRDefault="00DE2B2B" w:rsidP="0010128F">
                                    <w:pPr>
                                      <w:jc w:val="center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3" name="Прямая со стрелкой 453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4" name="Прямая соединительная линия 454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5" name="Прямая со стрелкой 455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6" name="Соединительная линия уступом 456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457" name="Группа 457"/>
                            <wpg:cNvGrpSpPr/>
                            <wpg:grpSpPr>
                              <a:xfrm>
                                <a:off x="0" y="0"/>
                                <a:ext cx="1356687" cy="1942465"/>
                                <a:chOff x="-128744" y="0"/>
                                <a:chExt cx="1357469" cy="1943100"/>
                              </a:xfrm>
                            </wpg:grpSpPr>
                            <wps:wsp>
                              <wps:cNvPr id="458" name="Прямоугольник 458"/>
                              <wps:cNvSpPr/>
                              <wps:spPr>
                                <a:xfrm>
                                  <a:off x="123823" y="219050"/>
                                  <a:ext cx="914455" cy="743036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DBADA4C" w14:textId="77777777" w:rsidR="00DE2B2B" w:rsidRDefault="00DE2B2B" w:rsidP="0010128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51477072" wp14:editId="3CB19FB4">
                                          <wp:extent cx="718185" cy="623687"/>
                                          <wp:effectExtent l="0" t="0" r="5715" b="5080"/>
                                          <wp:docPr id="753" name="Рисунок 753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8185" cy="62368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9" name="Прямоугольник 459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D7616F4" w14:textId="77777777" w:rsidR="00DE2B2B" w:rsidRPr="00E55942" w:rsidRDefault="00DE2B2B" w:rsidP="0010128F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E55942">
                                      <w:rPr>
                                        <w:sz w:val="18"/>
                                        <w:szCs w:val="18"/>
                                      </w:rPr>
                                      <w:t>Елена Владимиров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</w:rPr>
                                      <w:t>-</w:t>
                                    </w:r>
                                    <w:r w:rsidRPr="00E55942">
                                      <w:rPr>
                                        <w:sz w:val="18"/>
                                        <w:szCs w:val="18"/>
                                      </w:rPr>
                                      <w:t xml:space="preserve">на 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</w:rPr>
                                      <w:t xml:space="preserve">Капустина </w:t>
                                    </w:r>
                                    <w:r w:rsidRPr="00E55942">
                                      <w:rPr>
                                        <w:sz w:val="18"/>
                                        <w:szCs w:val="18"/>
                                      </w:rPr>
                                      <w:t>1982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0" name="Прямая соединительная линия 460"/>
                              <wps:cNvCnPr/>
                              <wps:spPr>
                                <a:xfrm>
                                  <a:off x="-128744" y="0"/>
                                  <a:ext cx="128108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1" name="Прямая со стрелкой 461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2" name="Соединительная линия уступом 462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3" name="Прямая со стрелкой 463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488" name="Группа 488"/>
                        <wpg:cNvGrpSpPr/>
                        <wpg:grpSpPr>
                          <a:xfrm>
                            <a:off x="5833241" y="141890"/>
                            <a:ext cx="7537559" cy="4610123"/>
                            <a:chOff x="0" y="0"/>
                            <a:chExt cx="7537559" cy="4610123"/>
                          </a:xfrm>
                        </wpg:grpSpPr>
                        <wpg:grpSp>
                          <wpg:cNvPr id="134" name="Группа 134"/>
                          <wpg:cNvGrpSpPr/>
                          <wpg:grpSpPr>
                            <a:xfrm>
                              <a:off x="3499945" y="0"/>
                              <a:ext cx="4037614" cy="4607472"/>
                              <a:chOff x="0" y="0"/>
                              <a:chExt cx="4037614" cy="4607472"/>
                            </a:xfrm>
                          </wpg:grpSpPr>
                          <wpg:grpSp>
                            <wpg:cNvPr id="348" name="Группа 348"/>
                            <wpg:cNvGrpSpPr/>
                            <wpg:grpSpPr>
                              <a:xfrm>
                                <a:off x="0" y="2664372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349" name="Прямоугольник 349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08D9BE" w14:textId="77777777" w:rsidR="00DE2B2B" w:rsidRDefault="00DE2B2B" w:rsidP="006722F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05489183" wp14:editId="4C030F41">
                                          <wp:extent cx="718820" cy="680987"/>
                                          <wp:effectExtent l="0" t="0" r="5080" b="5080"/>
                                          <wp:docPr id="761" name="Рисунок 76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8820" cy="68098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0" name="Прямоугольник 350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5A6C4EA" w14:textId="77777777" w:rsidR="00DE2B2B" w:rsidRPr="00FD7CE9" w:rsidRDefault="00DE2B2B" w:rsidP="006722FD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297F45">
                                      <w:rPr>
                                        <w:sz w:val="20"/>
                                      </w:rPr>
                                      <w:t>Дмитрий Юрьевич Кривоносов 1975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1" name="Прямая соединительная линия 351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2" name="Прямая со стрелкой 352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3" name="Соединительная линия уступом 353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4" name="Прямая со стрелкой 354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33" name="Группа 133"/>
                            <wpg:cNvGrpSpPr/>
                            <wpg:grpSpPr>
                              <a:xfrm>
                                <a:off x="1229710" y="0"/>
                                <a:ext cx="2807904" cy="4478988"/>
                                <a:chOff x="0" y="0"/>
                                <a:chExt cx="2807904" cy="4478988"/>
                              </a:xfrm>
                            </wpg:grpSpPr>
                            <wps:wsp>
                              <wps:cNvPr id="477" name="Прямая соединительная линия 477"/>
                              <wps:cNvCnPr/>
                              <wps:spPr>
                                <a:xfrm>
                                  <a:off x="1655379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132" name="Группа 132"/>
                              <wpg:cNvGrpSpPr/>
                              <wpg:grpSpPr>
                                <a:xfrm>
                                  <a:off x="0" y="2885089"/>
                                  <a:ext cx="1119352" cy="1593899"/>
                                  <a:chOff x="0" y="0"/>
                                  <a:chExt cx="1119352" cy="1593899"/>
                                </a:xfrm>
                              </wpg:grpSpPr>
                              <wps:wsp>
                                <wps:cNvPr id="475" name="Прямоугольник 475"/>
                                <wps:cNvSpPr/>
                                <wps:spPr>
                                  <a:xfrm>
                                    <a:off x="204952" y="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4738B4D" w14:textId="77777777" w:rsidR="00DE2B2B" w:rsidRDefault="00DE2B2B" w:rsidP="0010128F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ru-RU"/>
                                        </w:rPr>
                                        <w:drawing>
                                          <wp:inline distT="0" distB="0" distL="0" distR="0" wp14:anchorId="2C6D0116" wp14:editId="6CCF85FA">
                                            <wp:extent cx="619726" cy="655092"/>
                                            <wp:effectExtent l="0" t="0" r="9525" b="0"/>
                                            <wp:docPr id="763" name="Рисунок 76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23587" cy="6591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6" name="Прямоугольник 476"/>
                                <wps:cNvSpPr/>
                                <wps:spPr>
                                  <a:xfrm>
                                    <a:off x="204952" y="75674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71908CE" w14:textId="77777777" w:rsidR="00DE2B2B" w:rsidRPr="00E55942" w:rsidRDefault="00DE2B2B" w:rsidP="0010128F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Ирина </w:t>
                                      </w:r>
                                      <w:r w:rsidRPr="00E55942">
                                        <w:rPr>
                                          <w:sz w:val="18"/>
                                          <w:szCs w:val="18"/>
                                        </w:rPr>
                                        <w:t>Владимиров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>-</w:t>
                                      </w:r>
                                      <w:r w:rsidRPr="00E55942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на </w:t>
                                      </w:r>
                                      <w:r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Кривоносо-ва </w:t>
                                      </w:r>
                                      <w:r w:rsidRPr="00E55942">
                                        <w:rPr>
                                          <w:sz w:val="18"/>
                                          <w:szCs w:val="18"/>
                                        </w:rPr>
                                        <w:t>1982</w:t>
                                      </w:r>
                                    </w:p>
                                    <w:p w14:paraId="4673B102" w14:textId="77777777" w:rsidR="00DE2B2B" w:rsidRPr="00F948FA" w:rsidRDefault="00DE2B2B" w:rsidP="0010128F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8" name="Соединительная линия уступом 128"/>
                                <wps:cNvCnPr/>
                                <wps:spPr>
                                  <a:xfrm flipH="1">
                                    <a:off x="0" y="1355835"/>
                                    <a:ext cx="209395" cy="238064"/>
                                  </a:xfrm>
                                  <a:prstGeom prst="bentConnector3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29" name="Прямая соединительная линия 129"/>
                              <wps:cNvCnPr/>
                              <wps:spPr>
                                <a:xfrm>
                                  <a:off x="2286000" y="0"/>
                                  <a:ext cx="0" cy="2190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" name="Соединительная линия уступом 130"/>
                              <wps:cNvCnPr/>
                              <wps:spPr>
                                <a:xfrm flipH="1">
                                  <a:off x="662152" y="220717"/>
                                  <a:ext cx="1623849" cy="2435772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1" name="Прямая со стрелкой 131"/>
                              <wps:cNvCnPr/>
                              <wps:spPr>
                                <a:xfrm>
                                  <a:off x="677917" y="2648607"/>
                                  <a:ext cx="0" cy="23703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567" name="Группа 567"/>
                          <wpg:cNvGrpSpPr/>
                          <wpg:grpSpPr>
                            <a:xfrm>
                              <a:off x="0" y="2664372"/>
                              <a:ext cx="1152525" cy="1714500"/>
                              <a:chOff x="0" y="0"/>
                              <a:chExt cx="1152525" cy="1714500"/>
                            </a:xfrm>
                          </wpg:grpSpPr>
                          <wps:wsp>
                            <wps:cNvPr id="568" name="Прямоугольник 568"/>
                            <wps:cNvSpPr/>
                            <wps:spPr>
                              <a:xfrm>
                                <a:off x="123825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4699DF" w14:textId="77777777" w:rsidR="00DE2B2B" w:rsidRDefault="00DE2B2B" w:rsidP="00DE2B2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053B19E" wp14:editId="55D1E685">
                                        <wp:extent cx="723265" cy="655320"/>
                                        <wp:effectExtent l="0" t="0" r="635" b="0"/>
                                        <wp:docPr id="764" name="Рисунок 76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23265" cy="6553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9" name="Прямоугольник 569"/>
                            <wps:cNvSpPr/>
                            <wps:spPr>
                              <a:xfrm>
                                <a:off x="123825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777D60" w14:textId="77777777" w:rsidR="00DE2B2B" w:rsidRPr="00FD7CE9" w:rsidRDefault="00DE2B2B" w:rsidP="00DE2B2B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Дарья Михайловна Католик 1992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0" name="Прямая соединительная линия 570"/>
                            <wps:cNvCnPr/>
                            <wps:spPr>
                              <a:xfrm>
                                <a:off x="0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1" name="Прямая со стрелкой 571"/>
                            <wps:cNvCnPr/>
                            <wps:spPr>
                              <a:xfrm>
                                <a:off x="571500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95" name="Группа 195"/>
                          <wpg:cNvGrpSpPr/>
                          <wpg:grpSpPr>
                            <a:xfrm>
                              <a:off x="1087821" y="2664372"/>
                              <a:ext cx="2460625" cy="1945751"/>
                              <a:chOff x="0" y="0"/>
                              <a:chExt cx="2460625" cy="1945751"/>
                            </a:xfrm>
                          </wpg:grpSpPr>
                          <wpg:grpSp>
                            <wpg:cNvPr id="176" name="Группа 176"/>
                            <wpg:cNvGrpSpPr/>
                            <wpg:grpSpPr>
                              <a:xfrm>
                                <a:off x="0" y="0"/>
                                <a:ext cx="2460625" cy="1714500"/>
                                <a:chOff x="0" y="0"/>
                                <a:chExt cx="2461063" cy="1714500"/>
                              </a:xfrm>
                            </wpg:grpSpPr>
                            <wpg:grpSp>
                              <wpg:cNvPr id="355" name="Группа 355"/>
                              <wpg:cNvGrpSpPr/>
                              <wpg:grpSpPr>
                                <a:xfrm>
                                  <a:off x="1308538" y="0"/>
                                  <a:ext cx="1152525" cy="1714500"/>
                                  <a:chOff x="0" y="0"/>
                                  <a:chExt cx="1152525" cy="1714500"/>
                                </a:xfrm>
                              </wpg:grpSpPr>
                              <wps:wsp>
                                <wps:cNvPr id="356" name="Прямоугольник 356"/>
                                <wps:cNvSpPr/>
                                <wps:spPr>
                                  <a:xfrm>
                                    <a:off x="123825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536EAD0" w14:textId="77777777" w:rsidR="00DE2B2B" w:rsidRDefault="00DE2B2B" w:rsidP="006722FD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ru-RU"/>
                                        </w:rPr>
                                        <w:drawing>
                                          <wp:inline distT="0" distB="0" distL="0" distR="0" wp14:anchorId="70855A59" wp14:editId="46E806F6">
                                            <wp:extent cx="718820" cy="628968"/>
                                            <wp:effectExtent l="0" t="0" r="5080" b="0"/>
                                            <wp:docPr id="765" name="Рисунок 76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18820" cy="62896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7" name="Прямоугольник 357"/>
                                <wps:cNvSpPr/>
                                <wps:spPr>
                                  <a:xfrm>
                                    <a:off x="123825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A957927" w14:textId="77777777" w:rsidR="00DE2B2B" w:rsidRPr="00FD7CE9" w:rsidRDefault="00DE2B2B" w:rsidP="006722FD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  <w:r w:rsidRPr="00872813">
                                        <w:rPr>
                                          <w:sz w:val="20"/>
                                        </w:rPr>
                                        <w:t>Антон Юрьевич Кривоносов 1976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8" name="Прямая соединительная линия 358"/>
                                <wps:cNvCnPr/>
                                <wps:spPr>
                                  <a:xfrm>
                                    <a:off x="0" y="0"/>
                                    <a:ext cx="115252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9" name="Прямая со стрелкой 359"/>
                                <wps:cNvCnPr/>
                                <wps:spPr>
                                  <a:xfrm>
                                    <a:off x="571500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91" name="Группа 491"/>
                              <wpg:cNvGrpSpPr/>
                              <wpg:grpSpPr>
                                <a:xfrm>
                                  <a:off x="0" y="0"/>
                                  <a:ext cx="1152525" cy="1714500"/>
                                  <a:chOff x="85725" y="0"/>
                                  <a:chExt cx="1152525" cy="1714500"/>
                                </a:xfrm>
                              </wpg:grpSpPr>
                              <wps:wsp>
                                <wps:cNvPr id="492" name="Прямоугольник 492"/>
                                <wps:cNvSpPr/>
                                <wps:spPr>
                                  <a:xfrm>
                                    <a:off x="209550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7063421" w14:textId="77777777" w:rsidR="00DE2B2B" w:rsidRDefault="00DE2B2B" w:rsidP="00DE2B2B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ru-RU"/>
                                        </w:rPr>
                                        <w:drawing>
                                          <wp:inline distT="0" distB="0" distL="0" distR="0" wp14:anchorId="4E5FE44E" wp14:editId="4FC6757A">
                                            <wp:extent cx="636039" cy="684063"/>
                                            <wp:effectExtent l="0" t="0" r="0" b="1905"/>
                                            <wp:docPr id="766" name="Рисунок 76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5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2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40465" cy="68882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3" name="Прямоугольник 493"/>
                                <wps:cNvSpPr/>
                                <wps:spPr>
                                  <a:xfrm>
                                    <a:off x="209550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3B0DF5" w14:textId="77777777" w:rsidR="00DE2B2B" w:rsidRPr="00F118DB" w:rsidRDefault="00DE2B2B" w:rsidP="00DE2B2B">
                                      <w:pPr>
                                        <w:jc w:val="center"/>
                                        <w:rPr>
                                          <w:sz w:val="18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Ольга Михайловна Кривоносова 1983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5" name="Прямая соединительная линия 495"/>
                                <wps:cNvCnPr/>
                                <wps:spPr>
                                  <a:xfrm>
                                    <a:off x="85725" y="0"/>
                                    <a:ext cx="115252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96" name="Прямая со стрелкой 496"/>
                                <wps:cNvCnPr/>
                                <wps:spPr>
                                  <a:xfrm>
                                    <a:off x="657225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171" name="Группа 171"/>
                            <wpg:cNvGrpSpPr/>
                            <wpg:grpSpPr>
                              <a:xfrm>
                                <a:off x="1040524" y="1576552"/>
                                <a:ext cx="398101" cy="369199"/>
                                <a:chOff x="15766" y="-1"/>
                                <a:chExt cx="398101" cy="369199"/>
                              </a:xfrm>
                            </wpg:grpSpPr>
                            <wps:wsp>
                              <wps:cNvPr id="172" name="Соединительная линия уступом 172"/>
                              <wps:cNvCnPr/>
                              <wps:spPr>
                                <a:xfrm>
                                  <a:off x="15766" y="0"/>
                                  <a:ext cx="190487" cy="238097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" name="Прямая со стрелкой 173"/>
                              <wps:cNvCnPr/>
                              <wps:spPr>
                                <a:xfrm>
                                  <a:off x="204952" y="236483"/>
                                  <a:ext cx="0" cy="13271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" name="Соединительная линия уступом 174"/>
                              <wps:cNvCnPr/>
                              <wps:spPr>
                                <a:xfrm flipH="1">
                                  <a:off x="204952" y="-1"/>
                                  <a:ext cx="208915" cy="237490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489" name="Группа 489"/>
                        <wpg:cNvGrpSpPr/>
                        <wpg:grpSpPr>
                          <a:xfrm>
                            <a:off x="126124" y="2790497"/>
                            <a:ext cx="4832788" cy="1961516"/>
                            <a:chOff x="0" y="0"/>
                            <a:chExt cx="4832788" cy="1961516"/>
                          </a:xfrm>
                        </wpg:grpSpPr>
                        <wpg:grpSp>
                          <wpg:cNvPr id="383" name="Группа 383"/>
                          <wpg:cNvGrpSpPr/>
                          <wpg:grpSpPr>
                            <a:xfrm>
                              <a:off x="0" y="0"/>
                              <a:ext cx="2476828" cy="1961516"/>
                              <a:chOff x="0" y="0"/>
                              <a:chExt cx="2476828" cy="1961516"/>
                            </a:xfrm>
                          </wpg:grpSpPr>
                          <wpg:grpSp>
                            <wpg:cNvPr id="227" name="Группа 227"/>
                            <wpg:cNvGrpSpPr/>
                            <wpg:grpSpPr>
                              <a:xfrm>
                                <a:off x="1324303" y="0"/>
                                <a:ext cx="1152525" cy="1714500"/>
                                <a:chOff x="85725" y="0"/>
                                <a:chExt cx="1152525" cy="1714500"/>
                              </a:xfrm>
                            </wpg:grpSpPr>
                            <wps:wsp>
                              <wps:cNvPr id="231" name="Прямоугольник 231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30E2C8E" w14:textId="77777777" w:rsidR="00B05447" w:rsidRDefault="00301463" w:rsidP="00B0544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0B95ADCD" wp14:editId="08395B35">
                                          <wp:extent cx="647700" cy="639064"/>
                                          <wp:effectExtent l="0" t="0" r="0" b="8890"/>
                                          <wp:docPr id="755" name="Рисунок 75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4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649184" cy="64052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6" name="Прямоугольник 236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39F078" w14:textId="77777777" w:rsidR="00301463" w:rsidRPr="00FD7CE9" w:rsidRDefault="00301463" w:rsidP="00301463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Ольга Евгеньевна Ходан</w:t>
                                    </w:r>
                                  </w:p>
                                  <w:p w14:paraId="7ACB21AD" w14:textId="77777777" w:rsidR="00B05447" w:rsidRPr="00E574FC" w:rsidRDefault="00B05447" w:rsidP="00B05447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" name="Прямая соединительная линия 301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6" name="Прямая со стрелкой 316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378" name="Группа 378"/>
                            <wpg:cNvGrpSpPr/>
                            <wpg:grpSpPr>
                              <a:xfrm>
                                <a:off x="0" y="0"/>
                                <a:ext cx="1151890" cy="1720412"/>
                                <a:chOff x="0" y="0"/>
                                <a:chExt cx="1151890" cy="1720412"/>
                              </a:xfrm>
                            </wpg:grpSpPr>
                            <wps:wsp>
                              <wps:cNvPr id="189" name="Прямоугольник 189"/>
                              <wps:cNvSpPr/>
                              <wps:spPr>
                                <a:xfrm>
                                  <a:off x="141889" y="220717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0C1B4E2" w14:textId="77777777" w:rsidR="00B05447" w:rsidRDefault="00301463" w:rsidP="00B0544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1B6CA98B" wp14:editId="32B0F032">
                                          <wp:extent cx="561975" cy="636905"/>
                                          <wp:effectExtent l="0" t="0" r="9525" b="0"/>
                                          <wp:docPr id="759" name="Рисунок 759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8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62364" cy="637346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" name="Прямоугольник 190"/>
                              <wps:cNvSpPr/>
                              <wps:spPr>
                                <a:xfrm>
                                  <a:off x="141889" y="977462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DC6FB53" w14:textId="77777777" w:rsidR="00B05447" w:rsidRPr="00FD7CE9" w:rsidRDefault="00301463" w:rsidP="00B05447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E574FC">
                                      <w:rPr>
                                        <w:sz w:val="20"/>
                                        <w:szCs w:val="20"/>
                                      </w:rPr>
                                      <w:t>Дмитрий Ходан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0" name="Группа 370"/>
                              <wpg:cNvGrpSpPr/>
                              <wpg:grpSpPr>
                                <a:xfrm>
                                  <a:off x="0" y="0"/>
                                  <a:ext cx="1151890" cy="228600"/>
                                  <a:chOff x="0" y="0"/>
                                  <a:chExt cx="1151890" cy="228600"/>
                                </a:xfrm>
                              </wpg:grpSpPr>
                              <wps:wsp>
                                <wps:cNvPr id="371" name="Прямая соединительная линия 371"/>
                                <wps:cNvCnPr/>
                                <wps:spPr>
                                  <a:xfrm>
                                    <a:off x="0" y="0"/>
                                    <a:ext cx="115189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2" name="Прямая со стрелкой 372"/>
                                <wps:cNvCnPr/>
                                <wps:spPr>
                                  <a:xfrm>
                                    <a:off x="583324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379" name="Группа 379"/>
                            <wpg:cNvGrpSpPr/>
                            <wpg:grpSpPr>
                              <a:xfrm>
                                <a:off x="1056289" y="1592317"/>
                                <a:ext cx="398101" cy="369199"/>
                                <a:chOff x="15766" y="-1"/>
                                <a:chExt cx="398101" cy="369199"/>
                              </a:xfrm>
                            </wpg:grpSpPr>
                            <wps:wsp>
                              <wps:cNvPr id="380" name="Соединительная линия уступом 380"/>
                              <wps:cNvCnPr/>
                              <wps:spPr>
                                <a:xfrm>
                                  <a:off x="15766" y="0"/>
                                  <a:ext cx="190487" cy="238097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1" name="Прямая со стрелкой 381"/>
                              <wps:cNvCnPr/>
                              <wps:spPr>
                                <a:xfrm>
                                  <a:off x="204952" y="236483"/>
                                  <a:ext cx="0" cy="13271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2" name="Соединительная линия уступом 382"/>
                              <wps:cNvCnPr/>
                              <wps:spPr>
                                <a:xfrm flipH="1">
                                  <a:off x="204952" y="-1"/>
                                  <a:ext cx="208915" cy="237490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426" name="Группа 426"/>
                          <wpg:cNvGrpSpPr/>
                          <wpg:grpSpPr>
                            <a:xfrm>
                              <a:off x="2364827" y="0"/>
                              <a:ext cx="2467961" cy="1944413"/>
                              <a:chOff x="0" y="0"/>
                              <a:chExt cx="2467961" cy="1944413"/>
                            </a:xfrm>
                          </wpg:grpSpPr>
                          <wpg:grpSp>
                            <wpg:cNvPr id="406" name="Группа 406"/>
                            <wpg:cNvGrpSpPr/>
                            <wpg:grpSpPr>
                              <a:xfrm>
                                <a:off x="0" y="0"/>
                                <a:ext cx="1228725" cy="1944413"/>
                                <a:chOff x="0" y="-1314"/>
                                <a:chExt cx="1228725" cy="1944414"/>
                              </a:xfrm>
                            </wpg:grpSpPr>
                            <wps:wsp>
                              <wps:cNvPr id="407" name="Прямоугольник 407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EB91B0" w14:textId="77777777" w:rsidR="007A12F1" w:rsidRDefault="007A12F1" w:rsidP="007A12F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48FB7891" wp14:editId="724D3AAC">
                                          <wp:extent cx="542925" cy="651510"/>
                                          <wp:effectExtent l="0" t="0" r="9525" b="0"/>
                                          <wp:docPr id="760" name="Рисунок 760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7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3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42925" cy="65151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8" name="Прямоугольник 408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4C9012C" w14:textId="77777777" w:rsidR="007A12F1" w:rsidRPr="00E574FC" w:rsidRDefault="007A12F1" w:rsidP="007A12F1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E574FC">
                                      <w:rPr>
                                        <w:sz w:val="20"/>
                                        <w:szCs w:val="20"/>
                                      </w:rPr>
                                      <w:t>Евгений Евгеньевич Цветков</w:t>
                                    </w:r>
                                  </w:p>
                                  <w:p w14:paraId="4E3EB007" w14:textId="77777777" w:rsidR="007A12F1" w:rsidRPr="00E574FC" w:rsidRDefault="007A12F1" w:rsidP="007A12F1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" name="Прямая соединительная линия 410"/>
                              <wps:cNvCnPr/>
                              <wps:spPr>
                                <a:xfrm>
                                  <a:off x="0" y="-1308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2" name="Прямая со стрелкой 412"/>
                              <wps:cNvCnPr/>
                              <wps:spPr>
                                <a:xfrm>
                                  <a:off x="571500" y="-1314"/>
                                  <a:ext cx="0" cy="22991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3" name="Соединительная линия уступом 413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4" name="Прямая со стрелкой 414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418" name="Группа 418"/>
                            <wpg:cNvGrpSpPr/>
                            <wpg:grpSpPr>
                              <a:xfrm>
                                <a:off x="1229711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419" name="Прямоугольник 419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1" name="Прямоугольник 421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737B67C" w14:textId="77777777" w:rsidR="007A12F1" w:rsidRPr="00E574FC" w:rsidRDefault="007A12F1" w:rsidP="007A12F1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Елена Цветкова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2" name="Прямая со стрелкой 422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3" name="Прямая соединительная линия 423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Прямая со стрелкой 424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5" name="Соединительная линия уступом 425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428" name="Группа 428"/>
                        <wpg:cNvGrpSpPr/>
                        <wpg:grpSpPr>
                          <a:xfrm>
                            <a:off x="1466193" y="567559"/>
                            <a:ext cx="6276975" cy="1943100"/>
                            <a:chOff x="0" y="0"/>
                            <a:chExt cx="6276975" cy="1943100"/>
                          </a:xfrm>
                        </wpg:grpSpPr>
                        <wpg:grpSp>
                          <wpg:cNvPr id="429" name="Группа 429"/>
                          <wpg:cNvGrpSpPr/>
                          <wpg:grpSpPr>
                            <a:xfrm>
                              <a:off x="1000125" y="9525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430" name="Прямоугольник 430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1" name="Прямоугольник 431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78494E" w14:textId="77777777" w:rsidR="007A12F1" w:rsidRPr="00FD7CE9" w:rsidRDefault="007A12F1" w:rsidP="007A12F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Елена Анатолиевна Цветкова 1982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2" name="Прямая соединительная линия 432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3" name="Прямая со стрелкой 433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34" name="Группа 434"/>
                          <wpg:cNvGrpSpPr/>
                          <wpg:grpSpPr>
                            <a:xfrm>
                              <a:off x="0" y="9525"/>
                              <a:ext cx="1152525" cy="1714500"/>
                              <a:chOff x="85725" y="0"/>
                              <a:chExt cx="1152525" cy="1714500"/>
                            </a:xfrm>
                          </wpg:grpSpPr>
                          <wps:wsp>
                            <wps:cNvPr id="435" name="Прямоугольник 435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4F2B5E" w14:textId="77777777" w:rsidR="007A12F1" w:rsidRDefault="007A12F1" w:rsidP="007A12F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17D0DD2F" wp14:editId="42C221ED">
                                        <wp:extent cx="714375" cy="638175"/>
                                        <wp:effectExtent l="0" t="0" r="9525" b="9525"/>
                                        <wp:docPr id="733" name="Рисунок 7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14375" cy="638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6" name="Прямоугольник 436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42F036" w14:textId="77777777" w:rsidR="007A12F1" w:rsidRPr="00FD7CE9" w:rsidRDefault="007A12F1" w:rsidP="007A12F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Сергей Анатолиевич Цветков 1995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Прямая соединительная линия 437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Прямая со стрелкой 438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39" name="Группа 439"/>
                          <wpg:cNvGrpSpPr/>
                          <wpg:grpSpPr>
                            <a:xfrm>
                              <a:off x="2800350" y="0"/>
                              <a:ext cx="2238375" cy="1943100"/>
                              <a:chOff x="495300" y="0"/>
                              <a:chExt cx="2238375" cy="1943100"/>
                            </a:xfrm>
                          </wpg:grpSpPr>
                          <wpg:grpSp>
                            <wpg:cNvPr id="440" name="Группа 440"/>
                            <wpg:cNvGrpSpPr/>
                            <wpg:grpSpPr>
                              <a:xfrm>
                                <a:off x="495300" y="0"/>
                                <a:ext cx="1152525" cy="1714500"/>
                                <a:chOff x="85725" y="0"/>
                                <a:chExt cx="1152525" cy="1714500"/>
                              </a:xfrm>
                            </wpg:grpSpPr>
                            <wps:wsp>
                              <wps:cNvPr id="441" name="Прямоугольник 441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59082EE" w14:textId="77777777" w:rsidR="007A12F1" w:rsidRDefault="007A12F1" w:rsidP="007A12F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2C9C5060" wp14:editId="03C42D19">
                                          <wp:extent cx="714375" cy="866775"/>
                                          <wp:effectExtent l="0" t="0" r="9525" b="9525"/>
                                          <wp:docPr id="734" name="Рисунок 73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4375" cy="8667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2" name="Прямоугольник 442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C80F8FA" w14:textId="77777777" w:rsidR="007A12F1" w:rsidRPr="00FD7CE9" w:rsidRDefault="007A12F1" w:rsidP="007A12F1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Леонид Анатолиевич Цветков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3" name="Прямая соединительная линия 443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4" name="Прямая со стрелкой 444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446" name="Прямая соединительная линия 446"/>
                            <wps:cNvCnPr/>
                            <wps:spPr>
                              <a:xfrm>
                                <a:off x="1228725" y="0"/>
                                <a:ext cx="12382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48" name="Группа 448"/>
                            <wpg:cNvGrpSpPr/>
                            <wpg:grpSpPr>
                              <a:xfrm>
                                <a:off x="150495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449" name="Прямоугольник 449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93418B0" w14:textId="77777777" w:rsidR="007A12F1" w:rsidRDefault="007A12F1" w:rsidP="007A12F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1802D0BB" wp14:editId="3F0E55B3">
                                          <wp:extent cx="714375" cy="809625"/>
                                          <wp:effectExtent l="0" t="0" r="9525" b="9525"/>
                                          <wp:docPr id="749" name="Рисунок 749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2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4375" cy="80962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4" name="Прямоугольник 464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54810F7" w14:textId="77777777" w:rsidR="007A12F1" w:rsidRPr="00FD7CE9" w:rsidRDefault="007A12F1" w:rsidP="007A12F1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Виктория Анатолиевна Цветкова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5" name="Прямая соединительная линия 465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6" name="Прямая со стрелкой 466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7" name="Соединительная линия уступом 467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8" name="Прямая со стрелкой 468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469" name="Группа 469"/>
                          <wpg:cNvGrpSpPr/>
                          <wpg:grpSpPr>
                            <a:xfrm>
                              <a:off x="5038725" y="0"/>
                              <a:ext cx="1238250" cy="1943100"/>
                              <a:chOff x="0" y="0"/>
                              <a:chExt cx="1238250" cy="1943100"/>
                            </a:xfrm>
                          </wpg:grpSpPr>
                          <wps:wsp>
                            <wps:cNvPr id="470" name="Прямоугольник 470"/>
                            <wps:cNvSpPr/>
                            <wps:spPr>
                              <a:xfrm>
                                <a:off x="209550" y="219075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1" name="Прямоугольник 471"/>
                            <wps:cNvSpPr/>
                            <wps:spPr>
                              <a:xfrm>
                                <a:off x="209550" y="971550"/>
                                <a:ext cx="914400" cy="7429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7D88A9" w14:textId="77777777" w:rsidR="007A12F1" w:rsidRPr="00FD7CE9" w:rsidRDefault="007A12F1" w:rsidP="007A12F1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Амадэо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2" name="Прямая со стрелкой 472"/>
                            <wps:cNvCnPr/>
                            <wps:spPr>
                              <a:xfrm>
                                <a:off x="0" y="1809750"/>
                                <a:ext cx="0" cy="133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73" name="Прямая соединительная линия 473"/>
                            <wps:cNvCnPr/>
                            <wps:spPr>
                              <a:xfrm>
                                <a:off x="85725" y="0"/>
                                <a:ext cx="1152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6" name="Прямая со стрелкой 486"/>
                            <wps:cNvCnPr/>
                            <wps:spPr>
                              <a:xfrm>
                                <a:off x="657225" y="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" name="Соединительная линия уступом 487"/>
                            <wps:cNvCnPr/>
                            <wps:spPr>
                              <a:xfrm flipH="1">
                                <a:off x="0" y="1571625"/>
                                <a:ext cx="209550" cy="238125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F5676AD" id="Группа 767" o:spid="_x0000_s1103" style="position:absolute;margin-left:3.7pt;margin-top:857.25pt;width:1575.3pt;height:382.35pt;z-index:251806720" coordsize="200063,4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">
                <v:rect id="Прямоугольник 45" o:spid="_x0000_s1104" style="position:absolute;width:200063;height:485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Q3csQA&#10;AADbAAAADwAAAGRycy9kb3ducmV2LnhtbESPzW7CMBCE70i8g7VIvRUHShFNMSgtSsuRv8J1FW+T&#10;iHgdxU5I376uVInjaGa+0SzXvalER40rLSuYjCMQxJnVJecKTsf0cQHCeWSNlWVS8EMO1qvhYImx&#10;tjfeU3fwuQgQdjEqKLyvYyldVpBBN7Y1cfC+bWPQB9nkUjd4C3BTyWkUzaXBksNCgTW9F5RdD61R&#10;0GYfb5e8Tnab9Ik/pZ28mK+zVuph1CevIDz1/h7+b2+1gtkz/H0JP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EN3LEAAAA2wAAAA8AAAAAAAAAAAAAAAAAmAIAAGRycy9k&#10;b3ducmV2LnhtbFBLBQYAAAAABAAEAPUAAACJAwAAAAA=&#10;" fillcolor="white [3201]" strokecolor="#70ad47 [3209]" strokeweight="1pt"/>
                <v:group id="Группа 490" o:spid="_x0000_s1105" style="position:absolute;left:133060;top:1418;width:64409;height:19431" coordsize="64408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CsX8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oFuaH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6grF/CAAAA3AAAAA8A&#10;AAAAAAAAAAAAAAAAqgIAAGRycy9kb3ducmV2LnhtbFBLBQYAAAAABAAEAPoAAACZAwAAAAA=&#10;">
                  <v:group id="Группа 539" o:spid="_x0000_s1106" style="position:absolute;left:29008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<v:rect id="Прямоугольник 540" o:spid="_x0000_s1107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cAcEA&#10;AADcAAAADwAAAGRycy9kb3ducmV2LnhtbERPyW7CMBC9V+IfrEHqrTjQFkGIQdCKtscStusoHpKI&#10;eBzFTgh/jw+Venx6e7LqTSU6alxpWcF4FIEgzqwuOVdw2G9fZiCcR9ZYWSYFd3KwWg6eEoy1vfGO&#10;utTnIoSwi1FB4X0dS+myggy6ka2JA3exjUEfYJNL3eAthJtKTqJoKg2WHBoKrOmjoOyatkZBm31t&#10;znm9/v3cvvK3tOO5OZ60Us/Dfr0A4an3/+I/949W8P4W5ocz4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Z3AHBAAAA3AAAAA8AAAAAAAAAAAAAAAAAmAIAAGRycy9kb3du&#10;cmV2LnhtbFBLBQYAAAAABAAEAPUAAACGAwAAAAA=&#10;" fillcolor="white [3201]" strokecolor="#70ad47 [3209]" strokeweight="1pt">
                      <v:textbox>
                        <w:txbxContent>
                          <w:p w:rsidR="00DE2B2B" w:rsidRDefault="00DE2B2B" w:rsidP="0010128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E1FA62A" wp14:editId="3F365A98">
                                  <wp:extent cx="723900" cy="609600"/>
                                  <wp:effectExtent l="0" t="0" r="0" b="0"/>
                                  <wp:docPr id="750" name="Рисунок 7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900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541" o:spid="_x0000_s1108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V5msQA&#10;AADcAAAADwAAAGRycy9kb3ducmV2LnhtbESPQWvCQBSE7wX/w/IEb80m2kob3QTbovVo1er1kX0m&#10;wezbkF01/vtuodDjMDPfMPO8N424UudqywqSKAZBXFhdc6lgv1s+voBwHlljY5kU3MlBng0e5phq&#10;e+Mvum59KQKEXYoKKu/bVEpXVGTQRbYlDt7JdgZ9kF0pdYe3ADeNHMfxVBqsOSxU2NJ7RcV5ezEK&#10;LsXq7Vi2i83HcsKf0iav5vuglRoN+8UMhKfe/4f/2mut4Pkp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VeZr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DE2B2B" w:rsidRPr="00DE332A" w:rsidRDefault="00DE2B2B" w:rsidP="0010128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E332A">
                              <w:rPr>
                                <w:sz w:val="20"/>
                                <w:szCs w:val="20"/>
                              </w:rPr>
                              <w:t>Ксения  Александров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-на </w:t>
                            </w:r>
                            <w:r w:rsidRPr="00DE332A">
                              <w:rPr>
                                <w:sz w:val="20"/>
                                <w:szCs w:val="20"/>
                              </w:rPr>
                              <w:t>Мокрыш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DE332A">
                              <w:rPr>
                                <w:sz w:val="20"/>
                                <w:szCs w:val="20"/>
                              </w:rPr>
                              <w:t>ева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1983</w:t>
                            </w:r>
                          </w:p>
                        </w:txbxContent>
                      </v:textbox>
                    </v:rect>
                    <v:line id="Прямая соединительная линия 543" o:spid="_x0000_s1109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/n3sUAAADcAAAADwAAAGRycy9kb3ducmV2LnhtbESPzWrDMBCE74G8g9hAb4mc5hfXciiF&#10;lJ4KSdtDbou1sdxYK9dSbeftq0Cgx2FmvmGy3WBr0VHrK8cK5rMEBHHhdMWlgs+P/XQLwgdkjbVj&#10;UnAlD7t8PMow1a7nA3XHUIoIYZ+iAhNCk0rpC0MW/cw1xNE7u9ZiiLItpW6xj3Bby8ckWUuLFccF&#10;gw29GCoux1+r4AeLPdnT12uX9KZbrM/N++b7pNTDZHh+AhFoCP/he/tNK1gtF3A7E4+Az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S/n3s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544" o:spid="_x0000_s1110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15uX8MAAADcAAAADwAAAGRycy9kb3ducmV2LnhtbESPT2vCQBDF74V+h2UKvYhulFhs6ipF&#10;KPXaaMXjkJ1mg9nZkB01fvuuUOjx8f78eMv14Ft1oT42gQ1MJxko4irYhmsD+93HeAEqCrLFNjAZ&#10;uFGE9erxYYmFDVf+oksptUojHAs04ES6QutYOfIYJ6EjTt5P6D1Kkn2tbY/XNO5bPcuyF+2x4URw&#10;2NHGUXUqzz5xaT8blfPRa376xO/jwcktn4oxz0/D+xsooUH+w3/trTUwz3O4n0lHQK9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ebl/DAAAA3AAAAA8AAAAAAAAAAAAA&#10;AAAAoQIAAGRycy9kb3ducmV2LnhtbFBLBQYAAAAABAAEAPkAAACRAwAAAAA=&#10;" strokecolor="#5b9bd5 [3204]" strokeweight=".5pt">
                      <v:stroke endarrow="block" joinstyle="miter"/>
                    </v:shape>
                  </v:group>
                  <v:group id="Группа 62" o:spid="_x0000_s1111" style="position:absolute;left:39729;width:24679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<v:group id="Группа 532" o:spid="_x0000_s1112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bnHFM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bwv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bnHFMQAAADcAAAA&#10;DwAAAAAAAAAAAAAAAACqAgAAZHJzL2Rvd25yZXYueG1sUEsFBgAAAAAEAAQA+gAAAJsDAAAAAA==&#10;">
                      <v:rect id="Прямоугольник 533" o:spid="_x0000_s1113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0xC8MA&#10;AADcAAAADwAAAGRycy9kb3ducmV2LnhtbESPS4vCQBCE7wv+h6EFb+vEDS4aHUVXfBx9e20ybRLM&#10;9ITMqPHfOwsLeyyq6itqPG1MKR5Uu8Kygl43AkGcWl1wpuB4WH4OQDiPrLG0TApe5GA6aX2MMdH2&#10;yTt67H0mAoRdggpy76tESpfmZNB1bUUcvKutDfog60zqGp8Bbkr5FUXf0mDBYSHHin5ySm/7u1Fw&#10;T1fzS1bNtotlzGtpe0NzOmulOu1mNgLhqfH/4b/2RivoxzH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0xC8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Default="00DE2B2B" w:rsidP="0010128F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8A968BD" wp14:editId="16242342">
                                    <wp:extent cx="549506" cy="636270"/>
                                    <wp:effectExtent l="0" t="0" r="3175" b="0"/>
                                    <wp:docPr id="751" name="Рисунок 75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54285" cy="64180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534" o:spid="_x0000_s1114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Spf8UA&#10;AADcAAAADwAAAGRycy9kb3ducmV2LnhtbESPQWvCQBSE70L/w/IEb7qJtkXTbIJatD22atvrI/tM&#10;QrNvQ3bV+O+7BcHjMDPfMGnem0acqXO1ZQXxJAJBXFhdc6ngsN+M5yCcR9bYWCYFV3KQZw+DFBNt&#10;L/xJ550vRYCwS1BB5X2bSOmKigy6iW2Jg3e0nUEfZFdK3eElwE0jp1H0LA3WHBYqbGldUfG7OxkF&#10;p2K7+inb5cfrZsZv0sYL8/WtlRoN++ULCE+9v4dv7Xet4Gn2CP9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Kl/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DE2B2B" w:rsidRPr="00DE332A" w:rsidRDefault="00DE2B2B" w:rsidP="0010128F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DE332A">
                                <w:rPr>
                                  <w:sz w:val="20"/>
                                  <w:szCs w:val="20"/>
                                </w:rPr>
                                <w:t>Юрий Александров-ич Мокры-шев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1980</w:t>
                              </w:r>
                            </w:p>
                          </w:txbxContent>
                        </v:textbox>
                      </v:rect>
                      <v:line id="Прямая соединительная линия 535" o:spid="_x0000_s1115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ypTMUAAADcAAAADwAAAGRycy9kb3ducmV2LnhtbESPT2vCQBTE74LfYXlCb3VjxT/EbEQK&#10;lp6E2nrw9sg+s9Hs2zS7TdJv7xYKHoeZ+Q2TbQdbi45aXzlWMJsmIIgLpysuFXx97p/XIHxA1lg7&#10;JgW/5GGbj0cZptr1/EHdMZQiQtinqMCE0KRS+sKQRT91DXH0Lq61GKJsS6lb7CPc1vIlSZbSYsVx&#10;wWBDr4aK2/HHKvjGYk/2fHrrkt508+WlOayuZ6WeJsNuAyLQEB7h//a7VrCYL+DvTDwCMr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YypTM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536" o:spid="_x0000_s1116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YmzsQAAADcAAAADwAAAGRycy9kb3ducmV2LnhtbESPW2vCQBCF3wv9D8sUfBHdaFVs6iql&#10;IO1r4wUfh+w0G8zOhuxU47/vFgo+Hs7l46w2vW/UhbpYBzYwGWegiMtga64M7Hfb0RJUFGSLTWAy&#10;cKMIm/XjwwpzG678RZdCKpVGOOZowIm0udaxdOQxjkNLnLzv0HmUJLtK2w6vadw3epplC+2x5kRw&#10;2NK7o/Jc/PjEpf10WMyHL7PzBx5ORye32USMGTz1b6+ghHq5h//bn9bA/HkBf2fSEd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xibO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537" o:spid="_x0000_s1117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pXRMUAAADcAAAADwAAAGRycy9kb3ducmV2LnhtbESP3WrCQBSE74W+w3IKvRHdWPEvuooW&#10;LIUW0SheH7LHJJg9G7Jbk759VxC8HGbmG2axak0pblS7wrKCQT8CQZxaXXCm4HTc9qYgnEfWWFom&#10;BX/kYLV86Sww1rbhA90Sn4kAYRejgtz7KpbSpTkZdH1bEQfvYmuDPsg6k7rGJsBNKd+jaCwNFhwW&#10;cqzoI6f0mvwaBd9mZ/Q58cd9tbn+zM5297luukq9vbbrOQhPrX+GH+0vrWA0nMD9TDgCcvk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8pXRMUAAADcAAAADwAAAAAAAAAA&#10;AAAAAAChAgAAZHJzL2Rvd25yZXYueG1sUEsFBgAAAAAEAAQA+QAAAJMDAAAAAA==&#10;" strokecolor="#5b9bd5 [3204]" strokeweight=".5pt"/>
                      <v:shape id="Прямая со стрелкой 538" o:spid="_x0000_s1118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UXJ8EAAADcAAAADwAAAGRycy9kb3ducmV2LnhtbERPTUvDQBC9C/6HZQQvxW5aW6mx2yKC&#10;6NW0So9DdsyGZmdDdmzTf+8cBI+P973ejrEzJxpym9jBbFqAIa6Tb7lxsN+93q3AZEH22CUmBxfK&#10;sN1cX62x9OnMH3SqpDEawrlEB0GkL63NdaCIeZp6YuW+0xBRFA6N9QOeNTx2dl4UDzZiy9oQsKeX&#10;QPWx+onaS/v5pFpOHhfHN/w8fAW5LGbi3O3N+PwERmiUf/Gf+907WN7rWj2jR8B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+FRcnwQAAANwAAAAPAAAAAAAAAAAAAAAA&#10;AKECAABkcnMvZG93bnJldi54bWxQSwUGAAAAAAQABAD5AAAAjwMAAAAA&#10;" strokecolor="#5b9bd5 [3204]" strokeweight=".5pt">
                        <v:stroke endarrow="block" joinstyle="miter"/>
                      </v:shape>
                    </v:group>
                    <v:group id="Группа 607" o:spid="_x0000_s1119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<v:rect id="Прямоугольник 608" o:spid="_x0000_s1120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AIu8AA&#10;AADcAAAADwAAAGRycy9kb3ducmV2LnhtbERPTYvCMBC9C/sfwgjeNHUFcatR3JWqR+2qex2a2bbY&#10;TEqTav335iB4fLzvxaozlbhR40rLCsajCARxZnXJuYLTbzKcgXAeWWNlmRQ8yMFq+dFbYKztnY90&#10;S30uQgi7GBUU3texlC4ryKAb2Zo4cP+2MegDbHKpG7yHcFPJzyiaSoMlh4YCa/opKLumrVHQZtvv&#10;v7xeHzbJhHfSjr/M+aKVGvS79RyEp86/xS/3XiuYRmFtOBOOgF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iAIu8AAAADcAAAADwAAAAAAAAAAAAAAAACYAgAAZHJzL2Rvd25y&#10;ZXYueG1sUEsFBgAAAAAEAAQA9QAAAIUDAAAAAA==&#10;" fillcolor="white [3201]" strokecolor="#70ad47 [3209]" strokeweight="1pt"/>
                      <v:rect id="Прямоугольник 609" o:spid="_x0000_s1121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ytIMIA&#10;AADcAAAADwAAAGRycy9kb3ducmV2LnhtbESPS6vCMBSE94L/IRzBnaYqiPYaxQc+lj7uvW4PzbEt&#10;NieliVr/vREEl8PMfMNMZrUpxJ0ql1tW0OtGIIgTq3NOFfye1p0RCOeRNRaWScGTHMymzcYEY20f&#10;fKD70aciQNjFqCDzvoyldElGBl3XlsTBu9jKoA+ySqWu8BHgppD9KBpKgzmHhQxLWmaUXI83o+CW&#10;bBbntJzvV+sBb6Xtjc3fv1aq3arnPyA81f4b/rR3WsEwGsP7TDgCcv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bK0gwgAAANwAAAAPAAAAAAAAAAAAAAAAAJgCAABkcnMvZG93&#10;bnJldi54bWxQSwUGAAAAAAQABAD1AAAAhwMAAAAA&#10;" fillcolor="white [3201]" strokecolor="#70ad47 [3209]" strokeweight="1pt">
                        <v:textbox>
                          <w:txbxContent>
                            <w:p w:rsidR="00DE2B2B" w:rsidRPr="00FD7CE9" w:rsidRDefault="00DE2B2B" w:rsidP="0010128F">
                              <w:pPr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  <v:shape id="Прямая со стрелкой 610" o:spid="_x0000_s1122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MmPcAAAADcAAAADwAAAGRycy9kb3ducmV2LnhtbERPTUvDQBC9C/6HZQQvpd2k1KKx2yKC&#10;6NVYpcchO2ZDs7MhO7bpv3cOgsfH+97sptibE425S+ygXBRgiJvkO24d7D9e5vdgsiB77BOTgwtl&#10;2G2vrzZY+XTmdzrV0hoN4VyhgyAyVNbmJlDEvEgDsXLfaYwoCsfW+hHPGh57uyyKtY3YsTYEHOg5&#10;UHOsf6L20n45q+9mD6vjK34evoJcVqU4d3szPT2CEZrkX/znfvMO1qXO1zN6BOz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DzJj3AAAAA3AAAAA8AAAAAAAAAAAAAAAAA&#10;oQIAAGRycy9kb3ducmV2LnhtbFBLBQYAAAAABAAEAPkAAACOAwAAAAA=&#10;" strokecolor="#5b9bd5 [3204]" strokeweight=".5pt">
                        <v:stroke endarrow="block" joinstyle="miter"/>
                      </v:shape>
                      <v:line id="Прямая соединительная линия 611" o:spid="_x0000_s1123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eSU8UAAADcAAAADwAAAGRycy9kb3ducmV2LnhtbESPQWvCQBSE74X+h+UVvNVNWkglugml&#10;YOlJqNWDt0f2mY1m36bZbRL/vVsQPA4z8w2zKifbioF63zhWkM4TEMSV0w3XCnY/6+cFCB+QNbaO&#10;ScGFPJTF48MKc+1G/qZhG2oRIexzVGBC6HIpfWXIop+7jjh6R9dbDFH2tdQ9jhFuW/mSJJm02HBc&#10;MNjRh6HqvP2zCn6xWpM97D+HZDTDa3bsNm+ng1Kzp+l9CSLQFO7hW/tLK8jSFP7PxCMg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ieSU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612" o:spid="_x0000_s1124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20d0cMAAADcAAAADwAAAGRycy9kb3ducmV2LnhtbESPW0vDQBCF34X+h2UKvpR2k1BLjd0W&#10;EURfTS/4OGTHbGh2NmTHNv33riD4eDiXj7PZjb5TFxpiG9hAvshAEdfBttwYOOxf52tQUZAtdoHJ&#10;wI0i7LaTuw2WNlz5gy6VNCqNcCzRgBPpS61j7chjXISeOHlfYfAoSQ6NtgNe07jvdJFlK+2x5URw&#10;2NOLo/pcffvEpUMxqx5mj8vzGx4/T05uy1yMuZ+Oz0+ghEb5D/+1362BVV7A75l0BPT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9tHdH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613" o:spid="_x0000_s1125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1TCMQAAADcAAAADwAAAGRycy9kb3ducmV2LnhtbESPQWvCQBSE74X+h+UVvNWNCqmkrhIE&#10;RfBQG714e2Sf2dDs25BdY/z3bkHwOMzMN8xiNdhG9NT52rGCyTgBQVw6XXOl4HTcfM5B+ICssXFM&#10;Cu7kYbV8f1tgpt2Nf6kvQiUihH2GCkwIbSalLw1Z9GPXEkfv4jqLIcqukrrDW4TbRk6TJJUWa44L&#10;BltaGyr/iqtV8HVJjilPz+ZnW+Tr/dAf7oc+V2r0MeTfIAIN4RV+tndaQTqZwf+ZeATk8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HVMIxAAAANwAAAAPAAAAAAAAAAAA&#10;AAAAAKECAABkcnMvZG93bnJldi54bWxQSwUGAAAAAAQABAD5AAAAkgMAAAAA&#10;" strokecolor="#5b9bd5 [3204]" strokeweight=".5pt"/>
                    </v:group>
                  </v:group>
                  <v:group id="Группа 150" o:spid="_x0000_s1126" style="position:absolute;width:25934;height:19424" coordsize="25934,194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e1Qc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d7VBxgAAANwA&#10;AAAPAAAAAAAAAAAAAAAAAKoCAABkcnMvZG93bnJldi54bWxQSwUGAAAAAAQABAD6AAAAnQMAAAAA&#10;">
                    <v:group id="Группа 450" o:spid="_x0000_s1127" style="position:absolute;left:13558;width:12376;height:19424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RkWxc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4XY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1GRbFwwAAANwAAAAP&#10;AAAAAAAAAAAAAAAAAKoCAABkcnMvZG93bnJldi54bWxQSwUGAAAAAAQABAD6AAAAmgMAAAAA&#10;">
                      <v:rect id="Прямоугольник 451" o:spid="_x0000_s1128" style="position:absolute;left:2093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3g2sQA&#10;AADcAAAADwAAAGRycy9kb3ducmV2LnhtbESPQWvCQBSE7wX/w/IEb80m2kob3QTbovVo1er1kX0m&#10;wezbkF01/vtuodDjMDPfMPO8N424UudqywqSKAZBXFhdc6lgv1s+voBwHlljY5kU3MlBng0e5phq&#10;e+Mvum59KQKEXYoKKu/bVEpXVGTQRbYlDt7JdgZ9kF0pdYe3ADeNHMfxVBqsOSxU2NJ7RcV5ezEK&#10;LsXq7Vi2i83HcsKf0iav5vuglRoN+8UMhKfe/4f/2mut4Ok5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t4Nr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Default="00DE2B2B" w:rsidP="0010128F"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7ED4C5A" wp14:editId="65970EEE">
                                    <wp:extent cx="718820" cy="662071"/>
                                    <wp:effectExtent l="0" t="0" r="5080" b="5080"/>
                                    <wp:docPr id="752" name="Рисунок 7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8820" cy="66207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52" o:spid="_x0000_s1129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9+rcUA&#10;AADcAAAADwAAAGRycy9kb3ducmV2LnhtbESPzW7CMBCE75V4B2uRuBUnQFEb4kT8iLbHQgtcV/GS&#10;RMTrKDaQvn1dqVKPo5n5RpPmvWnEjTpXW1YQjyMQxIXVNZcKvj63j88gnEfW2FgmBd/kIM8GDykm&#10;2t55R7e9L0WAsEtQQeV9m0jpiooMurFtiYN3tp1BH2RXSt3hPcBNIydRNJcGaw4LFba0rqi47K9G&#10;wbV4XZ3Kdvmx2U75Tdr4xRyOWqnRsF8uQHjq/X/4r/2uFcyeJv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v36t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DE2B2B" w:rsidRPr="00E55942" w:rsidRDefault="00DE2B2B" w:rsidP="0010128F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E55942">
                                <w:rPr>
                                  <w:sz w:val="20"/>
                                  <w:szCs w:val="20"/>
                                </w:rPr>
                                <w:t>Александр Вадимович Капустин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1975</w:t>
                              </w:r>
                            </w:p>
                            <w:p w:rsidR="00DE2B2B" w:rsidRPr="00E55942" w:rsidRDefault="00DE2B2B" w:rsidP="0010128F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  <v:shape id="Прямая со стрелкой 453" o:spid="_x0000_s1130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9va8QAAADcAAAADwAAAGRycy9kb3ducmV2LnhtbESPT2vCQBDF7wW/wzJCL1I3apQ2uooU&#10;ir021dLjkJ1mg9nZkJ1q/PbdQqHHx/vz4212g2/VhfrYBDYwm2agiKtgG64NHN9fHh5BRUG22AYm&#10;AzeKsNuO7jZY2HDlN7qUUqs0wrFAA06kK7SOlSOPcRo64uR9hd6jJNnX2vZ4TeO+1fMsW2mPDSeC&#10;w46eHVXn8tsnLh3nk3I5ecrPBzx9fji55TMx5n487NeghAb5D/+1X62BfLmA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j29r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454" o:spid="_x0000_s1131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7m6sQAAADcAAAADwAAAGRycy9kb3ducmV2LnhtbESPQWvCQBSE70L/w/IK3nTTalVSVymC&#10;4klQ24O3R/aZTZt9G7NrEv+9KxQ8DjPzDTNfdrYUDdW+cKzgbZiAIM6cLjhX8H1cD2YgfEDWWDom&#10;BTfysFy89OaYatfynppDyEWEsE9RgQmhSqX0mSGLfugq4uidXW0xRFnnUtfYRrgt5XuSTKTFguOC&#10;wYpWhrK/w9UquGC2Jnv62TRJa5rR5Fztpr8npfqv3dcniEBdeIb/21utYPwxhseZeATk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/ubq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455" o:spid="_x0000_s1132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pShMMAAADcAAAADwAAAGRycy9kb3ducmV2LnhtbESPT2vCQBDF74V+h2UKvYhulETa1FVK&#10;obRXoxaPQ3aaDWZnQ3aq8dt3C0KPj/fnx1ttRt+pMw2xDWxgPstAEdfBttwY2O/ep0+goiBb7AKT&#10;gStF2Kzv71ZY2nDhLZ0raVQa4ViiASfSl1rH2pHHOAs9cfK+w+BRkhwabQe8pHHf6UWWLbXHlhPB&#10;YU9vjupT9eMTl/aLSVVMnvPTBx6OX06u+VyMeXwYX19ACY3yH761P62BvCjg70w6Anr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sqUoT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456" o:spid="_x0000_s1133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QnscUAAADcAAAADwAAAGRycy9kb3ducmV2LnhtbESPQWvCQBSE7wX/w/IKvdVNpY0SXSUI&#10;SqGHavTi7ZF9ZoPZtyG7xvjvuwXB4zAz3zCL1WAb0VPna8cKPsYJCOLS6ZorBcfD5n0GwgdkjY1j&#10;UnAnD6vl6GWBmXY33lNfhEpECPsMFZgQ2kxKXxqy6MeuJY7e2XUWQ5RdJXWHtwi3jZwkSSot1hwX&#10;DLa0NlReiqtVMD0nh5QnJ/O7LfL1z9Dv7rs+V+rtdcjnIAIN4Rl+tL+1gs+vFP7Px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MQnscUAAADcAAAADwAAAAAAAAAA&#10;AAAAAAChAgAAZHJzL2Rvd25yZXYueG1sUEsFBgAAAAAEAAQA+QAAAJMDAAAAAA==&#10;" strokecolor="#5b9bd5 [3204]" strokeweight=".5pt"/>
                    </v:group>
                    <v:group id="Группа 457" o:spid="_x0000_s1134" style="position:absolute;width:13566;height:19424" coordorigin="-1287" coordsize="13574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    <v:rect id="Прямоугольник 458" o:spid="_x0000_s1135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dJR8EA&#10;AADcAAAADwAAAGRycy9kb3ducmV2LnhtbERPyW7CMBC9V+IfrEHqrTjQFkGIQdCKtscStusoHpKI&#10;eBzFTgh/jw+Venx6e7LqTSU6alxpWcF4FIEgzqwuOVdw2G9fZiCcR9ZYWSYFd3KwWg6eEoy1vfGO&#10;utTnIoSwi1FB4X0dS+myggy6ka2JA3exjUEfYJNL3eAthJtKTqJoKg2WHBoKrOmjoOyatkZBm31t&#10;znm9/v3cvvK3tOO5OZ60Us/Dfr0A4an3/+I/949W8PYe1oYz4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XSUf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:rsidR="00DE2B2B" w:rsidRDefault="00DE2B2B" w:rsidP="0010128F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27311246" wp14:editId="2096DAD4">
                                    <wp:extent cx="718185" cy="623687"/>
                                    <wp:effectExtent l="0" t="0" r="5715" b="5080"/>
                                    <wp:docPr id="753" name="Рисунок 7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8185" cy="6236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59" o:spid="_x0000_s1136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vs3MUA&#10;AADcAAAADwAAAGRycy9kb3ducmV2LnhtbESPS2/CMBCE70j9D9ZW6q1xaGkFAYN4KKXHNryuq3hJ&#10;osbrKDYk/fe4UiWOo5n5RjNb9KYWV2pdZVnBMIpBEOdWV1wo2O/S5zEI55E11pZJwS85WMwfBjNM&#10;tO34m66ZL0SAsEtQQel9k0jp8pIMusg2xME729agD7ItpG6xC3BTy5c4fpcGKw4LJTa0Lin/yS5G&#10;wSX/WJ2KZvm1SV95K+1wYg5HrdTTY7+cgvDU+3v4v/2pFYzeJvB3JhwBOb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G+zc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DE2B2B" w:rsidRPr="00E55942" w:rsidRDefault="00DE2B2B" w:rsidP="0010128F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E55942">
                                <w:rPr>
                                  <w:sz w:val="18"/>
                                  <w:szCs w:val="18"/>
                                </w:rPr>
                                <w:t>Елена Владимиров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-</w:t>
                              </w:r>
                              <w:r w:rsidRPr="00E55942">
                                <w:rPr>
                                  <w:sz w:val="18"/>
                                  <w:szCs w:val="18"/>
                                </w:rPr>
                                <w:t xml:space="preserve">на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Капустина </w:t>
                              </w:r>
                              <w:r w:rsidRPr="00E55942">
                                <w:rPr>
                                  <w:sz w:val="18"/>
                                  <w:szCs w:val="18"/>
                                </w:rPr>
                                <w:t>1982</w:t>
                              </w:r>
                            </w:p>
                          </w:txbxContent>
                        </v:textbox>
                      </v:rect>
                      <v:line id="Прямая соединительная линия 460" o:spid="_x0000_s1137" style="position:absolute;visibility:visible;mso-wrap-style:square" from="-1287,0" to="11523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kqVMIAAADcAAAADwAAAGRycy9kb3ducmV2LnhtbERPy2rCQBTdF/oPwy24ayZWiRIdpRQU&#10;V0J9LNxdMtdMNHMnzYxJ/PvOotDl4byX68HWoqPWV44VjJMUBHHhdMWlgtNx8z4H4QOyxtoxKXiS&#10;h/Xq9WWJuXY9f1N3CKWIIexzVGBCaHIpfWHIok9cQxy5q2sthgjbUuoW+xhua/mRppm0WHFsMNjQ&#10;l6HifnhYBT9YbMheztsu7U03ya7Nfna7KDV6Gz4XIAIN4V/8595pBdMszo9n4hGQq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KkqVMIAAADcAAAADwAAAAAAAAAAAAAA&#10;AAChAgAAZHJzL2Rvd25yZXYueG1sUEsFBgAAAAAEAAQA+QAAAJADAAAAAA==&#10;" strokecolor="#5b9bd5 [3204]" strokeweight=".5pt">
                        <v:stroke joinstyle="miter"/>
                      </v:line>
                      <v:shape id="Прямая со стрелкой 461" o:spid="_x0000_s1138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2eOsMAAADcAAAADwAAAGRycy9kb3ducmV2LnhtbESPT2vCQBDF74V+h2UKvYhuIqlo6iql&#10;UOq10RaPQ3aaDWZnQ3aq8du7hUKPj/fnx1tvR9+pMw2xDWwgn2WgiOtgW24MHPZv0yWoKMgWu8Bk&#10;4EoRtpv7uzWWNlz4g86VNCqNcCzRgBPpS61j7chjnIWeOHnfYfAoSQ6NtgNe0rjv9DzLFtpjy4ng&#10;sKdXR/Wp+vGJS4f5pHqarIrTO34ev5xci1yMeXwYX55BCY3yH/5r76yBYpHD75l0BPTm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9njr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462" o:spid="_x0000_s1139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/UXMYAAADcAAAADwAAAGRycy9kb3ducmV2LnhtbESPQWvCQBSE7wX/w/IKvRSzqZRQY1bR&#10;QkvBEmwUz4/saxLMvg3ZrYn/3hUKHoeZ+YbJVqNpxZl611hW8BLFIIhLqxuuFBz2H9M3EM4ja2wt&#10;k4ILOVgtJw8ZptoO/EPnwlciQNilqKD2vkuldGVNBl1kO+Lg/dreoA+yr6TucQhw08pZHCfSYMNh&#10;ocaO3msqT8WfUbA1udHHwu933eb0PT/a/HM9PCv19DiuFyA8jf4e/m9/aQWvyQxuZ8IR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7v1FzGAAAA3AAAAA8AAAAAAAAA&#10;AAAAAAAAoQIAAGRycy9kb3ducmV2LnhtbFBLBQYAAAAABAAEAPkAAACUAwAAAAA=&#10;" strokecolor="#5b9bd5 [3204]" strokeweight=".5pt"/>
                      <v:shape id="Прямая со стрелкой 463" o:spid="_x0000_s1140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Ol1sQAAADcAAAADwAAAGRycy9kb3ducmV2LnhtbESPT2vCQBDF7wW/wzJCL1I3apQ2uooU&#10;ir021dLjkJ1mg9nZkJ1q/PbdQqHHx/vz4212g2/VhfrYBDYwm2agiKtgG64NHN9fHh5BRUG22AYm&#10;AzeKsNuO7jZY2HDlN7qUUqs0wrFAA06kK7SOlSOPcRo64uR9hd6jJNnX2vZ4TeO+1fMsW2mPDSeC&#10;w46eHVXn8tsnLh3nk3I5ecrPBzx9fji55TMx5n487NeghAb5D/+1X62BfLWA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46XW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</v:group>
                </v:group>
                <v:group id="Группа 488" o:spid="_x0000_s1141" style="position:absolute;left:58332;top:1418;width:75376;height:46102" coordsize="75375,461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82hMIAAADcAAAADwAAAGRycy9kb3ducmV2LnhtbERPy4rCMBTdC/MP4Q64&#10;07TjA6lGEZkRFyJYBwZ3l+baFpub0mTa+vdmIbg8nPdq05tKtNS40rKCeByBIM6sLjlX8Hv5GS1A&#10;OI+ssbJMCh7kYLP+GKww0bbjM7Wpz0UIYZeggsL7OpHSZQUZdGNbEwfuZhuDPsAml7rBLoSbSn5F&#10;0VwaLDk0FFjTrqDsnv4bBfsOu+0k/m6P99vucb3MTn/HmJQafvbbJQhPvX+LX+6DVjBdhLX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UPNoTCAAAA3AAAAA8A&#10;AAAAAAAAAAAAAAAAqgIAAGRycy9kb3ducmV2LnhtbFBLBQYAAAAABAAEAPoAAACZAwAAAAA=&#10;">
                  <v:group id="Группа 134" o:spid="_x0000_s1142" style="position:absolute;left:34999;width:40376;height:46074" coordsize="40376,460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  <v:group id="Группа 348" o:spid="_x0000_s1143" style="position:absolute;top:26643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xBe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L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4cQXvCAAAA3AAAAA8A&#10;AAAAAAAAAAAAAAAAqgIAAGRycy9kb3ducmV2LnhtbFBLBQYAAAAABAAEAPoAAACZAwAAAAA=&#10;">
                      <v:rect id="Прямоугольник 349" o:spid="_x0000_s1144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i3ZMQA&#10;AADcAAAADwAAAGRycy9kb3ducmV2LnhtbESPS2/CMBCE75X4D9Yi9VYcSoUgYBC0Sumx5XldxUsS&#10;Ea+j2Hnw72ukSj2OZuYbzXLdm1K0VLvCsoLxKAJBnFpdcKbgeEheZiCcR9ZYWiYFd3KwXg2elhhr&#10;2/EPtXufiQBhF6OC3PsqltKlORl0I1sRB+9qa4M+yDqTusYuwE0pX6NoKg0WHBZyrOg9p/S2b4yC&#10;Jv3cXrJq8/2RTHgn7XhuTmet1POw3yxAeOr9f/iv/aUVTN7m8DgTj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ot2T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Default="00DE2B2B" w:rsidP="006722FD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2604B3EE" wp14:editId="1D778AB4">
                                    <wp:extent cx="718820" cy="680987"/>
                                    <wp:effectExtent l="0" t="0" r="5080" b="5080"/>
                                    <wp:docPr id="761" name="Рисунок 76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8820" cy="680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350" o:spid="_x0000_s1145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uIJMAA&#10;AADcAAAADwAAAGRycy9kb3ducmV2LnhtbERPyW7CMBC9I/EP1iBxKw6gIghxEIugHFvW6ygekoh4&#10;HMUG0r+vD5U4Pr09WbSmEk9qXGlZwXAQgSDOrC45V3A6bj+mIJxH1lhZJgW/5GCRdjsJxtq++Iee&#10;B5+LEMIuRgWF93UspcsKMugGtiYO3M02Bn2ATS51g68Qbio5iqKJNFhyaCiwpnVB2f3wMAoe2W51&#10;zevl92Y75i9phzNzvmil+r12OQfhqfVv8b97rxWMP8P8cCYcAZn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ouIJM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:rsidR="00DE2B2B" w:rsidRPr="00FD7CE9" w:rsidRDefault="00DE2B2B" w:rsidP="006722FD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297F45">
                                <w:rPr>
                                  <w:sz w:val="20"/>
                                </w:rPr>
                                <w:t>Дмитрий Юрьевич Кривоносов 1975</w:t>
                              </w:r>
                            </w:p>
                          </w:txbxContent>
                        </v:textbox>
                      </v:rect>
                      <v:line id="Прямая соединительная линия 351" o:spid="_x0000_s1146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OIF8UAAADcAAAADwAAAGRycy9kb3ducmV2LnhtbESPQWvCQBSE74X+h+UVvOlGQ21JXaUI&#10;EU+Ctj14e2Sf2Wj2bZpdk/jvu4LQ4zAz3zCL1WBr0VHrK8cKppMEBHHhdMWlgu+vfPwOwgdkjbVj&#10;UnAjD6vl89MCM+163lN3CKWIEPYZKjAhNJmUvjBk0U9cQxy9k2sthijbUuoW+wi3tZwlyVxarDgu&#10;GGxobai4HK5WwS8WOdnjz6ZLetOl81OzezsflRq9DJ8fIAIN4T/8aG+1gvR1Cvcz8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SOIF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352" o:spid="_x0000_s1147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kHlcQAAADcAAAADwAAAGRycy9kb3ducmV2LnhtbESPT2vCQBDF74V+h2WEXkQ3pio2ukop&#10;lPbaVMXjkJ1mg9nZkJ1q/PbdQqHHx/vz4212g2/VhfrYBDYwm2agiKtgG64N7D9fJytQUZAttoHJ&#10;wI0i7Lb3dxssbLjyB11KqVUa4VigASfSFVrHypHHOA0dcfK+Qu9RkuxrbXu8pnHf6jzLltpjw4ng&#10;sKMXR9W5/PaJS/t8XC7GT/PzGx5ORye3+UyMeRgNz2tQQoP8h//a79bA4yKH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aQeV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353" o:spid="_x0000_s1148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2V2H8UAAADcAAAADwAAAGRycy9kb3ducmV2LnhtbESPQWvCQBSE74L/YXmFXkQ3VhRNXUWF&#10;FkERjcXzI/uaBLNvQ3Zr0n/vCoLHYWa+YebL1pTiRrUrLCsYDiIQxKnVBWcKfs5f/SkI55E1lpZJ&#10;wT85WC66nTnG2jZ8olviMxEg7GJUkHtfxVK6NCeDbmAr4uD92tqgD7LOpK6xCXBTyo8omkiDBYeF&#10;HCva5JRekz+jYGcORl8Sfz5W6+t+drGH71XTU+r9rV19gvDU+lf42d5qBaPxCB5nwhG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2V2H8UAAADcAAAADwAAAAAAAAAA&#10;AAAAAAChAgAAZHJzL2Rvd25yZXYueG1sUEsFBgAAAAAEAAQA+QAAAJMDAAAAAA==&#10;" strokecolor="#5b9bd5 [3204]" strokeweight=".5pt"/>
                      <v:shape id="Прямая со стрелкой 354" o:spid="_x0000_s114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w6esQAAADcAAAADwAAAGRycy9kb3ducmV2LnhtbESPT2vCQBDF7wW/wzJCL1I3apQ2uooU&#10;ir021dLjkJ1mg9nZkJ1q/PbdQqHHx/vz4212g2/VhfrYBDYwm2agiKtgG64NHN9fHh5BRUG22AYm&#10;AzeKsNuO7jZY2HDlN7qUUqs0wrFAA06kK7SOlSOPcRo64uR9hd6jJNnX2vZ4TeO+1fMsW2mPDSeC&#10;w46eHVXn8tsnLh3nk3I5ecrPBzx9fji55TMx5n487NeghAb5D/+1X62BxTKH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zDp6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133" o:spid="_x0000_s1150" style="position:absolute;left:12297;width:28079;height:44789" coordsize="28079,447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    <v:line id="Прямая соединительная линия 477" o:spid="_x0000_s1151" style="position:absolute;visibility:visible;mso-wrap-style:square" from="16553,0" to="2807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kk/cQAAADcAAAADwAAAGRycy9kb3ducmV2LnhtbESPT2vCQBTE7wW/w/KE3nRjFVNSV5GC&#10;0pPgv4O3R/aZTZt9m2a3Sfz2riD0OMzMb5jFqreVaKnxpWMFk3ECgjh3uuRCwem4Gb2D8AFZY+WY&#10;FNzIw2o5eFlgpl3He2oPoRARwj5DBSaEOpPS54Ys+rGriaN3dY3FEGVTSN1gF+G2km9JMpcWS44L&#10;Bmv6NJT/HP6sgl/MN2Qv522bdKadzq/1Lv2+KPU67NcfIAL14T/8bH9pBbM0hceZeATk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mST9xAAAANwAAAAPAAAAAAAAAAAA&#10;AAAAAKECAABkcnMvZG93bnJldi54bWxQSwUGAAAAAAQABAD5AAAAkgMAAAAA&#10;" strokecolor="#5b9bd5 [3204]" strokeweight=".5pt">
                        <v:stroke joinstyle="miter"/>
                      </v:line>
                      <v:group id="Группа 132" o:spid="_x0000_s1152" style="position:absolute;top:28850;width:11193;height:15939" coordsize="11193,159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rDc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PoP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o2aw3CAAAA3AAAAA8A&#10;AAAAAAAAAAAAAAAAqgIAAGRycy9kb3ducmV2LnhtbFBLBQYAAAAABAAEAPoAAACZAwAAAAA=&#10;">
                        <v:rect id="Прямоугольник 475" o:spid="_x0000_s1153" style="position:absolute;left:2049;width:9144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O6ucUA&#10;AADcAAAADwAAAGRycy9kb3ducmV2LnhtbESPS2/CMBCE75X6H6xF6q1x0lIeAQfRVhSOvLmu4iWJ&#10;Gq+j2ED673GlSj2OZuYbzXTWmVpcqXWVZQVJFIMgzq2uuFCw3y2eRyCcR9ZYWyYFP+Rglj0+TDHV&#10;9sYbum59IQKEXYoKSu+bVEqXl2TQRbYhDt7ZtgZ9kG0hdYu3ADe1fInjgTRYcVgosaGPkvLv7cUo&#10;uORf76eima8/F6+8lDYZm8NRK/XU6+YTEJ46/x/+a6+0gv7wDX7PhCMg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47q5xQAAANwAAAAPAAAAAAAAAAAAAAAAAJgCAABkcnMv&#10;ZG93bnJldi54bWxQSwUGAAAAAAQABAD1AAAAigMAAAAA&#10;" fillcolor="white [3201]" strokecolor="#70ad47 [3209]" strokeweight="1pt">
                          <v:textbox>
                            <w:txbxContent>
                              <w:p w:rsidR="00DE2B2B" w:rsidRDefault="00DE2B2B" w:rsidP="0010128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ru-RU"/>
                                  </w:rPr>
                                  <w:drawing>
                                    <wp:inline distT="0" distB="0" distL="0" distR="0" wp14:anchorId="67786009" wp14:editId="10093188">
                                      <wp:extent cx="619726" cy="655092"/>
                                      <wp:effectExtent l="0" t="0" r="9525" b="0"/>
                                      <wp:docPr id="763" name="Рисунок 76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3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23587" cy="6591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  <v:rect id="Прямоугольник 476" o:spid="_x0000_s1154" style="position:absolute;left:2049;top:7567;width:9144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EkzsUA&#10;AADcAAAADwAAAGRycy9kb3ducmV2LnhtbESPQWvCQBSE7wX/w/KE3szGWrSNrmItaXusadXrI/tM&#10;gtm3IbvG+O/dgtDjMDPfMItVb2rRUesqywrGUQyCOLe64kLB7086egHhPLLG2jIpuJKD1XLwsMBE&#10;2wtvqct8IQKEXYIKSu+bREqXl2TQRbYhDt7RtgZ9kG0hdYuXADe1fIrjqTRYcVgosaFNSfkpOxsF&#10;5/zj7VA06+/3dMKf0o5fzW6vlXoc9us5CE+9/w/f219awfNsCn9nw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MSTOxQAAANwAAAAPAAAAAAAAAAAAAAAAAJgCAABkcnMv&#10;ZG93bnJldi54bWxQSwUGAAAAAAQABAD1AAAAigMAAAAA&#10;" fillcolor="white [3201]" strokecolor="#70ad47 [3209]" strokeweight="1pt">
                          <v:textbox>
                            <w:txbxContent>
                              <w:p w:rsidR="00DE2B2B" w:rsidRPr="00E55942" w:rsidRDefault="00DE2B2B" w:rsidP="0010128F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Ирина </w:t>
                                </w:r>
                                <w:r w:rsidRPr="00E55942">
                                  <w:rPr>
                                    <w:sz w:val="18"/>
                                    <w:szCs w:val="18"/>
                                  </w:rPr>
                                  <w:t>Владимиров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>-</w:t>
                                </w:r>
                                <w:r w:rsidRPr="00E55942">
                                  <w:rPr>
                                    <w:sz w:val="18"/>
                                    <w:szCs w:val="18"/>
                                  </w:rPr>
                                  <w:t xml:space="preserve">на </w:t>
                                </w:r>
                                <w:r>
                                  <w:rPr>
                                    <w:sz w:val="18"/>
                                    <w:szCs w:val="18"/>
                                  </w:rPr>
                                  <w:t xml:space="preserve">Кривоносо-ва </w:t>
                                </w:r>
                                <w:r w:rsidRPr="00E55942">
                                  <w:rPr>
                                    <w:sz w:val="18"/>
                                    <w:szCs w:val="18"/>
                                  </w:rPr>
                                  <w:t>1982</w:t>
                                </w:r>
                              </w:p>
                              <w:p w:rsidR="00DE2B2B" w:rsidRPr="00F948FA" w:rsidRDefault="00DE2B2B" w:rsidP="0010128F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  <v:shape id="Соединительная линия уступом 128" o:spid="_x0000_s1155" type="#_x0000_t34" style="position:absolute;top:13558;width:2093;height:238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/GocUAAADcAAAADwAAAGRycy9kb3ducmV2LnhtbESPQWvCQBCF70L/wzIFb7ppDrakrhKE&#10;SqEHbeyltyE7ZkOzsyG7xvjvnYPQ2wzvzXvfrLeT79RIQ2wDG3hZZqCI62Bbbgz8nD4Wb6BiQrbY&#10;BSYDN4qw3TzN1ljYcOVvGqvUKAnhWKABl1JfaB1rRx7jMvTEop3D4DHJOjTaDniVcN/pPMtW2mPL&#10;0uCwp52j+q+6eAOv5+y04vzXHfZVufuaxuPtOJbGzJ+n8h1Uoin9mx/Xn1bwc6GVZ2QCvb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3/GocUAAADcAAAADwAAAAAAAAAA&#10;AAAAAAChAgAAZHJzL2Rvd25yZXYueG1sUEsFBgAAAAAEAAQA+QAAAJMDAAAAAA==&#10;" strokecolor="#5b9bd5 [3204]" strokeweight=".5pt"/>
                      </v:group>
                      <v:line id="Прямая соединительная линия 129" o:spid="_x0000_s1156" style="position:absolute;visibility:visible;mso-wrap-style:square" from="22860,0" to="22860,2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eZjcIAAADcAAAADwAAAGRycy9kb3ducmV2LnhtbERPTYvCMBC9L+x/CLOwN011QddqFBFc&#10;9iSo68Hb0IxNtZnUJrb13xtB2Ns83ufMFp0tRUO1LxwrGPQTEMSZ0wXnCv726943CB+QNZaOScGd&#10;PCzm728zTLVreUvNLuQihrBPUYEJoUql9Jkhi77vKuLInVxtMURY51LX2MZwW8phkoykxYJjg8GK&#10;Voayy+5mFVwxW5M9Hn6apDXN1+hUbcbno1KfH91yCiJQF/7FL/evjvOHE3g+Ey+Q8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peZjcIAAADcAAAADwAAAAAAAAAAAAAA&#10;AAChAgAAZHJzL2Rvd25yZXYueG1sUEsFBgAAAAAEAAQA+QAAAJADAAAAAA==&#10;" strokecolor="#5b9bd5 [3204]" strokeweight=".5pt">
                        <v:stroke joinstyle="miter"/>
                      </v:line>
                      <v:shape id="Соединительная линия уступом 130" o:spid="_x0000_s1157" type="#_x0000_t34" style="position:absolute;left:6621;top:2207;width:16239;height:24357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BcesYAAADcAAAADwAAAGRycy9kb3ducmV2LnhtbESPQWvDMAyF74P9B6PCbqvTDtqS1i2h&#10;sDHYYW2yy24iVuPQWA6xl6b/fjoMdpN4T+992h0m36mRhtgGNrCYZ6CI62Bbbgx8Va/PG1AxIVvs&#10;ApOBO0U47B8fdpjbcOMzjWVqlIRwzNGAS6nPtY61I49xHnpi0S5h8JhkHRptB7xJuO/0MstW2mPL&#10;0uCwp6Oj+lr+eAPrS1atePntPt/K4vgxjaf7aSyMeZpNxRZUoin9m/+u363gvwi+PCMT6P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QXHrGAAAA3AAAAA8AAAAAAAAA&#10;AAAAAAAAoQIAAGRycy9kb3ducmV2LnhtbFBLBQYAAAAABAAEAPkAAACUAwAAAAA=&#10;" strokecolor="#5b9bd5 [3204]" strokeweight=".5pt"/>
                      <v:shape id="Прямая со стрелкой 131" o:spid="_x0000_s1158" type="#_x0000_t32" style="position:absolute;left:6779;top:26486;width:0;height:237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ASo8QAAADcAAAADwAAAGRycy9kb3ducmV2LnhtbESPQWvCQBCF70L/wzKFXkQ3sbbY1FVK&#10;odSrqRWPQ3aaDWZnQ3aq8d+7hYK3Gd6b971ZrgffqhP1sQlsIJ9moIirYBuuDey+PiYLUFGQLbaB&#10;ycCFIqxXd6MlFjaceUunUmqVQjgWaMCJdIXWsXLkMU5DR5y0n9B7lLT2tbY9nlO4b/Usy561x4YT&#10;wWFH746qY/nrE5d2s3H5NH6ZHz/x+7B3cpnnYszD/fD2CkpokJv5/3pjU/3HHP6eSRPo1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oBKj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</v:group>
                  <v:group id="Группа 567" o:spid="_x0000_s1159" style="position:absolute;top:26643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1Lkc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xB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J9S5HFAAAA3AAA&#10;AA8AAAAAAAAAAAAAAAAAqgIAAGRycy9kb3ducmV2LnhtbFBLBQYAAAAABAAEAPoAAACcAwAAAAA=&#10;">
                    <v:rect id="Прямоугольник 568" o:spid="_x0000_s1160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qMZ78A&#10;AADcAAAADwAAAGRycy9kb3ducmV2LnhtbERPy4rCMBTdC/5DuIK7MVVRtBrFBzoufbu9NNe22NyU&#10;Jmrn781iwOXhvKfz2hTiRZXLLSvodiIQxInVOacKzqfNzwiE88gaC8uk4I8czGfNxhRjbd98oNfR&#10;pyKEsItRQeZ9GUvpkowMuo4tiQN3t5VBH2CVSl3hO4SbQvaiaCgN5hwaMixplVHyOD6NgmeyXd7S&#10;crFfb/r8K213bC5XrVS7VS8mIDzV/iv+d++0gsEwrA1nwhG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2oxnvwAAANwAAAAPAAAAAAAAAAAAAAAAAJgCAABkcnMvZG93bnJl&#10;di54bWxQSwUGAAAAAAQABAD1AAAAhAMAAAAA&#10;" fillcolor="white [3201]" strokecolor="#70ad47 [3209]" strokeweight="1pt">
                      <v:textbox>
                        <w:txbxContent>
                          <w:p w:rsidR="00DE2B2B" w:rsidRDefault="00DE2B2B" w:rsidP="00DE2B2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CB164B1" wp14:editId="0C70A17C">
                                  <wp:extent cx="723265" cy="655320"/>
                                  <wp:effectExtent l="0" t="0" r="635" b="0"/>
                                  <wp:docPr id="764" name="Рисунок 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3265" cy="6553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569" o:spid="_x0000_s1161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Yp/MMA&#10;AADcAAAADwAAAGRycy9kb3ducmV2LnhtbESPS4vCQBCE7wv+h6EFb+tEZUWjo/hA16PG17XJtEkw&#10;0xMyo2b//Y6wsMeiqr6ipvPGlOJJtSssK+h1IxDEqdUFZwpOx83nCITzyBpLy6TghxzMZ62PKcba&#10;vvhAz8RnIkDYxagg976KpXRpTgZd11bEwbvZ2qAPss6krvEV4KaU/SgaSoMFh4UcK1rllN6Th1Hw&#10;SLfLa1Yt9uvNgL+l7Y3N+aKV6rSbxQSEp8b/h//aO63gaziG95lwBO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5Yp/M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DE2B2B" w:rsidRPr="00FD7CE9" w:rsidRDefault="00DE2B2B" w:rsidP="00DE2B2B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Дарья Михайловна Католик 1992</w:t>
                            </w:r>
                          </w:p>
                        </w:txbxContent>
                      </v:textbox>
                    </v:rect>
                    <v:line id="Прямая соединительная линия 570" o:spid="_x0000_s1162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GzFMEAAADcAAAADwAAAGRycy9kb3ducmV2LnhtbERPTYvCMBC9C/6HMMLeNNVlVapRRFD2&#10;tKC7HrwNzdhUm0ltYtv99+YgeHy87+W6s6VoqPaFYwXjUQKCOHO64FzB3+9uOAfhA7LG0jEp+CcP&#10;61W/t8RUu5YP1BxDLmII+xQVmBCqVEqfGbLoR64ijtzF1RZDhHUudY1tDLelnCTJVFosODYYrGhr&#10;KLsdH1bBHbMd2fNp3yStaT6nl+pndj0r9THoNgsQgbrwFr/c31rB1yzOj2fiEZC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kbMUwQAAANwAAAAPAAAAAAAAAAAAAAAA&#10;AKECAABkcnMvZG93bnJldi54bWxQSwUGAAAAAAQABAD5AAAAjwMAAAAA&#10;" strokecolor="#5b9bd5 [3204]" strokeweight=".5pt">
                      <v:stroke joinstyle="miter"/>
                    </v:line>
                    <v:shape id="Прямая со стрелкой 571" o:spid="_x0000_s1163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UHesQAAADcAAAADwAAAGRycy9kb3ducmV2LnhtbESPT2vCQBDF70K/wzKFXkQ3Ea1t6iql&#10;UNqr0YrHITvNBrOzITvV+O27hYLHx/vz4602g2/VmfrYBDaQTzNQxFWwDdcG9rv3yROoKMgW28Bk&#10;4EoRNuu70QoLGy68pXMptUojHAs04ES6QutYOfIYp6EjTt536D1Kkn2tbY+XNO5bPcuyR+2x4URw&#10;2NGbo+pU/vjEpf1sXC7Gz/PTB34dD06u81yMebgfXl9ACQ1yC/+3P62BxTKHvzPpCO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RQd6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  <v:group id="Группа 195" o:spid="_x0000_s1164" style="position:absolute;left:10878;top:26643;width:24606;height:19458" coordsize="24606,19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7msQ8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5x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zuaxDwwAAANwAAAAP&#10;AAAAAAAAAAAAAAAAAKoCAABkcnMvZG93bnJldi54bWxQSwUGAAAAAAQABAD6AAAAmgMAAAAA&#10;">
                    <v:group id="Группа 176" o:spid="_x0000_s1165" style="position:absolute;width:24606;height:17145" coordsize="24610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2fUzs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Z9TOwwAAANwAAAAP&#10;AAAAAAAAAAAAAAAAAKoCAABkcnMvZG93bnJldi54bWxQSwUGAAAAAAQABAD6AAAAmgMAAAAA&#10;">
                      <v:group id="Группа 355" o:spid="_x0000_s1166" style="position:absolute;left:13085;width:11525;height:17145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      <v:rect id="Прямоугольник 356" o:spid="_x0000_s1167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61y8MA&#10;AADcAAAADwAAAGRycy9kb3ducmV2LnhtbESPT4vCMBTE78J+h/AEb5qqKGs1iu6i61G7/rk+mmdb&#10;tnkpTdT67TeC4HGYmd8ws0VjSnGj2hWWFfR7EQji1OqCMwWH33X3E4TzyBpLy6TgQQ4W84/WDGNt&#10;77ynW+IzESDsYlSQe1/FUro0J4OuZyvi4F1sbdAHWWdS13gPcFPKQRSNpcGCw0KOFX3llP4lV6Pg&#10;mm5W56xa7r7XQ/6Rtj8xx5NWqtNullMQnhr/Dr/aW61gOBrD80w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61y8MAAADcAAAADwAAAAAAAAAAAAAAAACYAgAAZHJzL2Rv&#10;d25yZXYueG1sUEsFBgAAAAAEAAQA9QAAAIgDAAAAAA==&#10;" fillcolor="white [3201]" strokecolor="#70ad47 [3209]" strokeweight="1pt">
                          <v:textbox>
                            <w:txbxContent>
                              <w:p w:rsidR="00DE2B2B" w:rsidRDefault="00DE2B2B" w:rsidP="006722FD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ru-RU"/>
                                  </w:rPr>
                                  <w:drawing>
                                    <wp:inline distT="0" distB="0" distL="0" distR="0" wp14:anchorId="4EFE16A1" wp14:editId="04B6F94E">
                                      <wp:extent cx="718820" cy="628968"/>
                                      <wp:effectExtent l="0" t="0" r="5080" b="0"/>
                                      <wp:docPr id="765" name="Рисунок 76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3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18820" cy="62896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  <v:rect id="Прямоугольник 357" o:spid="_x0000_s1168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IQUMUA&#10;AADcAAAADwAAAGRycy9kb3ducmV2LnhtbESPQWvCQBSE70L/w/IEb7qJ0lbTbIJatD22atvrI/tM&#10;QrNvQ3bV+O+7BcHjMDPfMGnem0acqXO1ZQXxJAJBXFhdc6ngsN+M5yCcR9bYWCYFV3KQZw+DFBNt&#10;L/xJ550vRYCwS1BB5X2bSOmKigy6iW2Jg3e0nUEfZFdK3eElwE0jp1H0JA3WHBYqbGldUfG7OxkF&#10;p2K7+inb5cfrZsZv0sYL8/WtlRoN++ULCE+9v4dv7XetYPb4DP9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YhBQxQAAANwAAAAPAAAAAAAAAAAAAAAAAJgCAABkcnMv&#10;ZG93bnJldi54bWxQSwUGAAAAAAQABAD1AAAAigMAAAAA&#10;" fillcolor="white [3201]" strokecolor="#70ad47 [3209]" strokeweight="1pt">
                          <v:textbox>
                            <w:txbxContent>
                              <w:p w:rsidR="00DE2B2B" w:rsidRPr="00FD7CE9" w:rsidRDefault="00DE2B2B" w:rsidP="006722FD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872813">
                                  <w:rPr>
                                    <w:sz w:val="20"/>
                                  </w:rPr>
                                  <w:t>Антон Юрьевич Кривоносов 1976</w:t>
                                </w:r>
                              </w:p>
                            </w:txbxContent>
                          </v:textbox>
                        </v:rect>
                        <v:line id="Прямая соединительная линия 358" o:spid="_x0000_s1169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khisEAAADcAAAADwAAAGRycy9kb3ducmV2LnhtbERPTYvCMBC9C/6HMII3TVXUpWsUWVA8&#10;CbrrwdvQjE13m0m3iW399+YgeHy879Wms6VoqPaFYwWTcQKCOHO64FzBz/du9AHCB2SNpWNS8CAP&#10;m3W/t8JUu5ZP1JxDLmII+xQVmBCqVEqfGbLox64ijtzN1RZDhHUudY1tDLelnCbJQlosODYYrOjL&#10;UPZ3vlsF/5jtyF4v+yZpTTNb3Krj8veq1HDQbT9BBOrCW/xyH7SC2TyujWfiEZD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GSGKwQAAANwAAAAPAAAAAAAAAAAAAAAA&#10;AKECAABkcnMvZG93bnJldi54bWxQSwUGAAAAAAQABAD5AAAAjwMAAAAA&#10;" strokecolor="#5b9bd5 [3204]" strokeweight=".5pt">
                          <v:stroke joinstyle="miter"/>
                        </v:line>
                        <v:shape id="Прямая со стрелкой 359" o:spid="_x0000_s1170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2V5MMAAADcAAAADwAAAGRycy9kb3ducmV2LnhtbESPW2vCQBCF3wv9D8sU+iK68YqmrlIK&#10;xb42teLjkB2zwexsyE41/vtuoeDj4Vw+znrb+0ZdqIt1YAPjUQaKuAy25srA/ut9uAQVBdliE5gM&#10;3CjCdvP4sMbchit/0qWQSqURjjkacCJtrnUsHXmMo9ASJ+8UOo+SZFdp2+E1jftGT7JsoT3WnAgO&#10;W3pzVJ6LH5+4tJ8MivlgNTvv8Pt4cHKbjcWY56f+9QWUUC/38H/7wxqYzlfwdyYdAb3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rNleTDAAAA3AAAAA8AAAAAAAAAAAAA&#10;AAAAoQIAAGRycy9kb3ducmV2LnhtbFBLBQYAAAAABAAEAPkAAACRAwAAAAA=&#10;" strokecolor="#5b9bd5 [3204]" strokeweight=".5pt">
                          <v:stroke endarrow="block" joinstyle="miter"/>
                        </v:shape>
                      </v:group>
                      <v:group id="Группа 491" o:spid="_x0000_s1171" style="position:absolute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ewJxM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1g8R7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7AnExgAAANwA&#10;AAAPAAAAAAAAAAAAAAAAAKoCAABkcnMvZG93bnJldi54bWxQSwUGAAAAAAQABAD6AAAAnQMAAAAA&#10;">
                        <v:rect id="Прямоугольник 492" o:spid="_x0000_s1172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bEN8UA&#10;AADcAAAADwAAAGRycy9kb3ducmV2LnhtbESPS2/CMBCE70j8B2uRuBUHqCoIGERbpe2xDa/rKl6S&#10;qPE6ip1H/31dqRLH0cx8o9nuB1OJjhpXWlYwn0UgiDOrS84VnI7JwwqE88gaK8uk4Icc7Hfj0RZj&#10;bXv+oi71uQgQdjEqKLyvYyldVpBBN7M1cfButjHog2xyqRvsA9xUchFFT9JgyWGhwJpeCsq+09Yo&#10;aLO352teHz5fkyW/Sztfm/NFKzWdDIcNCE+Dv4f/2x9aweN6AX9nwhGQu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BsQ3xQAAANwAAAAPAAAAAAAAAAAAAAAAAJgCAABkcnMv&#10;ZG93bnJldi54bWxQSwUGAAAAAAQABAD1AAAAigMAAAAA&#10;" fillcolor="white [3201]" strokecolor="#70ad47 [3209]" strokeweight="1pt">
                          <v:textbox>
                            <w:txbxContent>
                              <w:p w:rsidR="00DE2B2B" w:rsidRDefault="00DE2B2B" w:rsidP="00DE2B2B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ru-RU"/>
                                  </w:rPr>
                                  <w:drawing>
                                    <wp:inline distT="0" distB="0" distL="0" distR="0" wp14:anchorId="3FF3C456" wp14:editId="05BFEADE">
                                      <wp:extent cx="636039" cy="684063"/>
                                      <wp:effectExtent l="0" t="0" r="0" b="1905"/>
                                      <wp:docPr id="766" name="Рисунок 76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3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40465" cy="6888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  <v:rect id="Прямоугольник 493" o:spid="_x0000_s1173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phrMQA&#10;AADcAAAADwAAAGRycy9kb3ducmV2LnhtbESPS2/CMBCE75X4D9Yi9VYcSoUgYBC0Sumx5XldxUsS&#10;Ea+j2Hnw72ukSj2OZuYbzXLdm1K0VLvCsoLxKAJBnFpdcKbgeEheZiCcR9ZYWiYFd3KwXg2elhhr&#10;2/EPtXufiQBhF6OC3PsqltKlORl0I1sRB+9qa4M+yDqTusYuwE0pX6NoKg0WHBZyrOg9p/S2b4yC&#10;Jv3cXrJq8/2RTHgn7XhuTmet1POw3yxAeOr9f/iv/aUVvM0n8DgTjoB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KYazEAAAA3AAAAA8AAAAAAAAAAAAAAAAAmAIAAGRycy9k&#10;b3ducmV2LnhtbFBLBQYAAAAABAAEAPUAAACJAwAAAAA=&#10;" fillcolor="white [3201]" strokecolor="#70ad47 [3209]" strokeweight="1pt">
                          <v:textbox>
                            <w:txbxContent>
                              <w:p w:rsidR="00DE2B2B" w:rsidRPr="00F118DB" w:rsidRDefault="00DE2B2B" w:rsidP="00DE2B2B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>Ольга Михайловна Кривоносова 1983</w:t>
                                </w:r>
                              </w:p>
                            </w:txbxContent>
                          </v:textbox>
                        </v:rect>
                        <v:line id="Прямая соединительная линия 495" o:spid="_x0000_s1174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v568UAAADcAAAADwAAAGRycy9kb3ducmV2LnhtbESPT2vCQBTE70K/w/IK3nTTWv9FVxFB&#10;8VSorQdvj+wzG5t9m2bXJP32bkHocZiZ3zDLdWdL0VDtC8cKXoYJCOLM6YJzBV+fu8EMhA/IGkvH&#10;pOCXPKxXT70lptq1/EHNMeQiQtinqMCEUKVS+syQRT90FXH0Lq62GKKsc6lrbCPclvI1SSbSYsFx&#10;wWBFW0PZ9/FmFfxgtiN7Pu2bpDXNaHKp3qfXs1L9526zABGoC//hR/ugFbzNx/B3Jh4Bub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Qv568UAAADcAAAADwAAAAAAAAAA&#10;AAAAAAChAgAAZHJzL2Rvd25yZXYueG1sUEsFBgAAAAAEAAQA+QAAAJMDAAAAAA==&#10;" strokecolor="#5b9bd5 [3204]" strokeweight=".5pt">
                          <v:stroke joinstyle="miter"/>
                        </v:line>
                        <v:shape id="Прямая со стрелкой 496" o:spid="_x0000_s117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F2acMAAADcAAAADwAAAGRycy9kb3ducmV2LnhtbESPT2vCQBDF70K/wzKFXkQ3SpQaXaUU&#10;Sntt1OJxyI7ZYHY2ZKcav323UOjx8f78eJvd4Ft1pT42gQ3Mphko4irYhmsDh/3b5BlUFGSLbWAy&#10;cKcIu+3DaIOFDTf+pGsptUojHAs04ES6QutYOfIYp6EjTt459B4lyb7WtsdbGvetnmfZUntsOBEc&#10;dvTqqLqU3z5x6TAfl4vxKr+84/H05eSez8SYp8fhZQ1KaJD/8F/7wxrIV0v4PZOOgN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BdmnDAAAA3AAAAA8AAAAAAAAAAAAA&#10;AAAAoQIAAGRycy9kb3ducmV2LnhtbFBLBQYAAAAABAAEAPkAAACRAwAAAAA=&#10;" strokecolor="#5b9bd5 [3204]" strokeweight=".5pt">
                          <v:stroke endarrow="block" joinstyle="miter"/>
                        </v:shape>
                      </v:group>
                    </v:group>
                    <v:group id="Группа 171" o:spid="_x0000_s1176" style="position:absolute;left:10405;top:15765;width:3981;height:3692" coordorigin="15766,-1" coordsize="398101,3691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5Mus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5MusQAAADcAAAA&#10;DwAAAAAAAAAAAAAAAACqAgAAZHJzL2Rvd25yZXYueG1sUEsFBgAAAAAEAAQA+gAAAJsDAAAAAA==&#10;">
                      <v:shape id="Соединительная линия уступом 172" o:spid="_x0000_s1177" type="#_x0000_t34" style="position:absolute;left:15766;width:190487;height:23809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jhBcMAAADcAAAADwAAAGRycy9kb3ducmV2LnhtbERPTWvCQBC9C/0PyxR6kboxB7WpG9FC&#10;S6EiNhbPQ3aahGRnQ3abxH/fFQRv83ifs96MphE9da6yrGA+i0AQ51ZXXCj4Ob0/r0A4j6yxsUwK&#10;LuRgkz5M1phoO/A39ZkvRAhhl6CC0vs2kdLlJRl0M9sSB+7XdgZ9gF0hdYdDCDeNjKNoIQ1WHBpK&#10;bOmtpLzO/oyCL3Mw+pz507Hd1fuXsz18bIepUk+P4/YVhKfR38U396cO85cxXJ8JF8j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Y4QXDAAAA3AAAAA8AAAAAAAAAAAAA&#10;AAAAoQIAAGRycy9kb3ducmV2LnhtbFBLBQYAAAAABAAEAPkAAACRAwAAAAA=&#10;" strokecolor="#5b9bd5 [3204]" strokeweight=".5pt"/>
                      <v:shape id="Прямая со стрелкой 173" o:spid="_x0000_s1178" type="#_x0000_t32" style="position:absolute;left:204952;top:236483;width:0;height:132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SQj8UAAADcAAAADwAAAGRycy9kb3ducmV2LnhtbESPQWvCQBCF74L/YZlCL6IbrbVt6ioi&#10;SHtt1NLjkJ1mg9nZkJ1q/PfdQsHbDO/N+94s171v1Jm6WAc2MJ1koIjLYGuuDBz2u/EzqCjIFpvA&#10;ZOBKEdar4WCJuQ0X/qBzIZVKIRxzNOBE2lzrWDryGCehJU7ad+g8Slq7StsOLyncN3qWZQvtseZE&#10;cNjS1lF5Kn584tJhNioeRy/z0xsevz6dXOdTMeb+rt+8ghLq5Wb+v363qf7TA/w9ky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VSQj8UAAADcAAAADwAAAAAAAAAA&#10;AAAAAAChAgAAZHJzL2Rvd25yZXYueG1sUEsFBgAAAAAEAAQA+QAAAJMDAAAAAA==&#10;" strokecolor="#5b9bd5 [3204]" strokeweight=".5pt">
                        <v:stroke endarrow="block" joinstyle="miter"/>
                      </v:shape>
                      <v:shape id="Соединительная линия уступом 174" o:spid="_x0000_s1179" type="#_x0000_t34" style="position:absolute;left:204952;top:-1;width:208915;height:2374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HjucIAAADcAAAADwAAAGRycy9kb3ducmV2LnhtbERPTYvCMBC9L/gfwgje1lQRlWqUIrgI&#10;HlarF29DMzbFZlKabK3/frOw4G0e73PW297WoqPWV44VTMYJCOLC6YpLBdfL/nMJwgdkjbVjUvAi&#10;D9vN4GONqXZPPlOXh1LEEPYpKjAhNKmUvjBk0Y9dQxy5u2sthgjbUuoWnzHc1nKaJHNpseLYYLCh&#10;naHikf9YBYt7cpnz9Ga+v/Jsd+y70+vUZUqNhn22AhGoD2/xv/ug4/zFDP6eiR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YHjucIAAADcAAAADwAAAAAAAAAAAAAA&#10;AAChAgAAZHJzL2Rvd25yZXYueG1sUEsFBgAAAAAEAAQA+QAAAJADAAAAAA==&#10;" strokecolor="#5b9bd5 [3204]" strokeweight=".5pt"/>
                    </v:group>
                  </v:group>
                </v:group>
                <v:group id="Группа 489" o:spid="_x0000_s1180" style="position:absolute;left:1261;top:27904;width:48328;height:19616" coordsize="48327,196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kOTH8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Xz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aQ5MfxgAAANwA&#10;AAAPAAAAAAAAAAAAAAAAAKoCAABkcnMvZG93bnJldi54bWxQSwUGAAAAAAQABAD6AAAAnQMAAAAA&#10;">
                  <v:group id="Группа 383" o:spid="_x0000_s1181" style="position:absolute;width:24768;height:19615" coordsize="24768,196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<v:group id="Группа 227" o:spid="_x0000_s1182" style="position:absolute;left:13243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0/NM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mcL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9PzTFAAAA3AAA&#10;AA8AAAAAAAAAAAAAAAAAqgIAAGRycy9kb3ducmV2LnhtbFBLBQYAAAAABAAEAPoAAACcAwAAAAA=&#10;">
                      <v:rect id="Прямоугольник 231" o:spid="_x0000_s1183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nHgsIA&#10;AADcAAAADwAAAGRycy9kb3ducmV2LnhtbESPS4vCQBCE7wv7H4YWvOkkCqLRUVzFx9H3XptMbxLM&#10;9ITMqPHfO4Kwx6KqvqIms8aU4k61KywriLsRCOLU6oIzBafjqjME4TyyxtIyKXiSg9n0+2uCibYP&#10;3tP94DMRIOwSVJB7XyVSujQng65rK+Lg/dnaoA+yzqSu8RHgppS9KBpIgwWHhRwrWuSUXg83o+CW&#10;rn9+s2q+W676vJE2HpnzRSvVbjXzMQhPjf8Pf9pbraDXj+F9JhwBOX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+ceCwgAAANwAAAAPAAAAAAAAAAAAAAAAAJgCAABkcnMvZG93&#10;bnJldi54bWxQSwUGAAAAAAQABAD1AAAAhwMAAAAA&#10;" fillcolor="white [3201]" strokecolor="#70ad47 [3209]" strokeweight="1pt">
                        <v:textbox>
                          <w:txbxContent>
                            <w:p w:rsidR="00B05447" w:rsidRDefault="00301463" w:rsidP="00B05447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501A267E" wp14:editId="164392E8">
                                    <wp:extent cx="647700" cy="639064"/>
                                    <wp:effectExtent l="0" t="0" r="0" b="8890"/>
                                    <wp:docPr id="755" name="Рисунок 75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9184" cy="64052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236" o:spid="_x0000_s1184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Bf9sQA&#10;AADcAAAADwAAAGRycy9kb3ducmV2LnhtbESPT2vCQBTE74V+h+UVejObRJAaXcW22Hqs8d/1kX0m&#10;wezbkF01fntXEHocZuY3zHTem0ZcqHO1ZQVJFIMgLqyuuVSw3SwHHyCcR9bYWCYFN3Iwn72+TDHT&#10;9spruuS+FAHCLkMFlfdtJqUrKjLoItsSB+9oO4M+yK6UusNrgJtGpnE8kgZrDgsVtvRVUXHKz0bB&#10;ufj5PJTt4u97OeRfaZOx2e21Uu9v/WICwlPv/8PP9korSIcjeJw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QX/b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301463" w:rsidRPr="00FD7CE9" w:rsidRDefault="00301463" w:rsidP="00301463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Ольга Евгеньевна Ходан</w:t>
                              </w:r>
                            </w:p>
                            <w:p w:rsidR="00B05447" w:rsidRPr="00E574FC" w:rsidRDefault="00B05447" w:rsidP="00B05447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Прямая соединительная линия 301" o:spid="_x0000_s1185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CnCsQAAADcAAAADwAAAGRycy9kb3ducmV2LnhtbESPT2sCMRTE70K/Q3iF3jSxgpatUUSw&#10;9FTwTw/eHpvnZuvmZd2ku+u3N4LgcZiZ3zDzZe8q0VITSs8axiMFgjj3puRCw2G/GX6ACBHZYOWZ&#10;NFwpwHLxMphjZnzHW2p3sRAJwiFDDTbGOpMy5JYchpGviZN38o3DmGRTSNNgl+Cuku9KTaXDktOC&#10;xZrWlvLz7t9puGC+IXf8/WpVZ9vJ9FT/zP6OWr+99qtPEJH6+Aw/2t9Gw0SN4X4mHQG5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kKcK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316" o:spid="_x0000_s1186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i4VsQAAADcAAAADwAAAGRycy9kb3ducmV2LnhtbESPT2vCQBDF7wW/wzIFL6KbWCs2dRUp&#10;SHttasXjkJ1mg9nZkJ1q/PbdQqHHx/vz4623g2/VhfrYBDaQzzJQxFWwDdcGDh/76QpUFGSLbWAy&#10;cKMI283obo2FDVd+p0sptUojHAs04ES6QutYOfIYZ6EjTt5X6D1Kkn2tbY/XNO5bPc+ypfbYcCI4&#10;7OjFUXUuv33i0mE+KR8nT4vzK36ejk5ui1yMGd8Pu2dQQoP8h//ab9bAQ76E3zPpCO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OLhW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378" o:spid="_x0000_s1187" style="position:absolute;width:11518;height:17204" coordsize="11518,172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CLxs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Bwi8bCAAAA3AAAAA8A&#10;AAAAAAAAAAAAAAAAqgIAAGRycy9kb3ducmV2LnhtbFBLBQYAAAAABAAEAPoAAACZAwAAAAA=&#10;">
                      <v:rect id="Прямоугольник 189" o:spid="_x0000_s1188" style="position:absolute;left:1418;top:2207;width:9144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VjH8AA&#10;AADcAAAADwAAAGRycy9kb3ducmV2LnhtbERPy6rCMBDdC/5DGMGdpiqI9hrFBz6WPu69bodmbIvN&#10;pDRR698bQXA3h/Ocyaw2hbhT5XLLCnrdCARxYnXOqYLf07ozAuE8ssbCMil4koPZtNmYYKztgw90&#10;P/pUhBB2MSrIvC9jKV2SkUHXtSVx4C62MugDrFKpK3yEcFPIfhQNpcGcQ0OGJS0zSq7Hm1FwSzaL&#10;c1rO96v1gLfS9sbm718r1W7V8x8Qnmr/FX/cOx3mj8bwfiZcIK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VjH8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:rsidR="00B05447" w:rsidRDefault="00301463" w:rsidP="00B05447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0D91BBA" wp14:editId="5409ACC0">
                                    <wp:extent cx="561975" cy="636905"/>
                                    <wp:effectExtent l="0" t="0" r="9525" b="0"/>
                                    <wp:docPr id="759" name="Рисунок 7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62364" cy="6373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190" o:spid="_x0000_s1189" style="position:absolute;left:1418;top:9774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ZcX8QA&#10;AADcAAAADwAAAGRycy9kb3ducmV2LnhtbESPQW/CMAyF70j8h8iTuEHKJk2jEBBsKuO4sQ2uVmPa&#10;ao1TNSmUf48PSNxsvef3Pi9WvavVmdpQeTYwnSSgiHNvKy4M/P5k4zdQISJbrD2TgSsFWC2HgwWm&#10;1l/4m877WCgJ4ZCigTLGJtU65CU5DBPfEIt28q3DKGtbaNviRcJdrZ+T5FU7rFgaSmzovaT8f985&#10;A12+3RyLZv31kb3wp/bTmfs7WGNGT/16DipSHx/m+/XOCv5M8OUZmUAv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2XF/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B05447" w:rsidRPr="00FD7CE9" w:rsidRDefault="00301463" w:rsidP="00B05447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E574FC">
                                <w:rPr>
                                  <w:sz w:val="20"/>
                                  <w:szCs w:val="20"/>
                                </w:rPr>
                                <w:t>Дмитрий Ходан</w:t>
                              </w:r>
                            </w:p>
                          </w:txbxContent>
                        </v:textbox>
                      </v:rect>
                      <v:group id="Группа 370" o:spid="_x0000_s1190" style="position:absolute;width:11518;height:2286" coordsize="11518,22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    <v:line id="Прямая соединительная линия 371" o:spid="_x0000_s1191" style="position:absolute;visibility:visible;mso-wrap-style:square" from="0,0" to="1151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bUd8UAAADcAAAADwAAAGRycy9kb3ducmV2LnhtbESPQWvCQBSE7wX/w/KE3uomFYxEVxEh&#10;0lOhaXvw9sg+s9Hs2zS7Jum/7xYKPQ4z8w2z3U+2FQP1vnGsIF0kIIgrpxuuFXy8F09rED4ga2wd&#10;k4Jv8rDfzR62mGs38hsNZahFhLDPUYEJocul9JUhi37hOuLoXVxvMUTZ11L3OEa4beVzkqykxYbj&#10;gsGOjoaqW3m3Cr6wKsieP09DMpphubp0r9n1rNTjfDpsQASawn/4r/2iFSyzFH7PxCMgd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pbUd8UAAADcAAAADwAAAAAAAAAA&#10;AAAAAAChAgAAZHJzL2Rvd25yZXYueG1sUEsFBgAAAAAEAAQA+QAAAJMDAAAAAA==&#10;" strokecolor="#5b9bd5 [3204]" strokeweight=".5pt">
                          <v:stroke joinstyle="miter"/>
                        </v:line>
                        <v:shape id="Прямая со стрелкой 372" o:spid="_x0000_s1192" type="#_x0000_t32" style="position:absolute;left:5833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9xb9cQAAADcAAAADwAAAGRycy9kb3ducmV2LnhtbESPT0vDQBDF7wW/wzKCl9Jumlarsdsi&#10;gujV2BaPQ3bMhmZnQ3Zs02/fFYQeH+/Pj7faDL5VR+pjE9jAbJqBIq6Cbbg2sP16mzyCioJssQ1M&#10;Bs4UYbO+Ga2wsOHEn3QspVZphGOBBpxIV2gdK0ce4zR0xMn7Cb1HSbKvte3xlMZ9q/Mse9AeG04E&#10;hx29OqoO5a9PXNrm4/J+/LQ4vOPue+/kvJiJMXe3w8szKKFBruH/9oc1MF/m8HcmHQG9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3Fv1xAAAANwAAAAPAAAAAAAAAAAA&#10;AAAAAKECAABkcnMvZG93bnJldi54bWxQSwUGAAAAAAQABAD5AAAAkgMAAAAA&#10;" strokecolor="#5b9bd5 [3204]" strokeweight=".5pt">
                          <v:stroke endarrow="block" joinstyle="miter"/>
                        </v:shape>
                      </v:group>
                    </v:group>
                    <v:group id="Группа 379" o:spid="_x0000_s1193" style="position:absolute;left:10562;top:15923;width:3981;height:3692" coordorigin="15766,-1" coordsize="398101,3691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    <v:shape id="Соединительная линия уступом 380" o:spid="_x0000_s1194" type="#_x0000_t34" style="position:absolute;left:15766;width:190487;height:23809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fEL8EAAADcAAAADwAAAGRycy9kb3ducmV2LnhtbERPTYvCMBC9C/6HMIIX0VQXFq1GUUFZ&#10;cJG1iuehGdtiMylNtPXfm4Owx8f7XqxaU4on1a6wrGA8ikAQp1YXnCm4nHfDKQjnkTWWlknBixys&#10;lt3OAmNtGz7RM/GZCCHsYlSQe1/FUro0J4NuZCviwN1sbdAHWGdS19iEcFPKSRR9S4MFh4YcK9rm&#10;lN6Th1FwMEejr4k//1Wb++/sao/7dTNQqt9r13MQnlr/L/64f7SCr2mYH86EIyC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18QvwQAAANwAAAAPAAAAAAAAAAAAAAAA&#10;AKECAABkcnMvZG93bnJldi54bWxQSwUGAAAAAAQABAD5AAAAjwMAAAAA&#10;" strokecolor="#5b9bd5 [3204]" strokeweight=".5pt"/>
                      <v:shape id="Прямая со стрелкой 381" o:spid="_x0000_s1195" type="#_x0000_t32" style="position:absolute;left:204952;top:236483;width:0;height:132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u1pcQAAADcAAAADwAAAGRycy9kb3ducmV2LnhtbESPT2vCQBDF74V+h2UKvYhuolY0dZVS&#10;KPba1IrHITtmg9nZkJ1q/PbdQqHHx/vz4623g2/VhfrYBDaQTzJQxFWwDdcG9p9v4yWoKMgW28Bk&#10;4EYRtpv7uzUWNlz5gy6l1CqNcCzQgBPpCq1j5chjnISOOHmn0HuUJPta2x6vady3epplC+2x4URw&#10;2NGro+pcfvvEpf10VD6NVvPzDr+OBye3eS7GPD4ML8+ghAb5D/+1362B2TKH3zPpCO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27Wl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382" o:spid="_x0000_s1196" type="#_x0000_t34" style="position:absolute;left:204952;top:-1;width:208915;height:2374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XAkMQAAADcAAAADwAAAGRycy9kb3ducmV2LnhtbESPQWvCQBSE70L/w/IKvenGFFSiqwTB&#10;UvBQjV68PbLPbDD7NmTXGP+9Wyj0OMzMN8xqM9hG9NT52rGC6SQBQVw6XXOl4HzajRcgfEDW2Dgm&#10;BU/ysFm/jVaYaffgI/VFqESEsM9QgQmhzaT0pSGLfuJa4uhdXWcxRNlVUnf4iHDbyDRJZtJizXHB&#10;YEtbQ+WtuFsF82tymnF6MT9fRb7dD/3heehzpT7eh3wJItAQ/sN/7W+t4HORwu+ZeATk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NcCQxAAAANwAAAAPAAAAAAAAAAAA&#10;AAAAAKECAABkcnMvZG93bnJldi54bWxQSwUGAAAAAAQABAD5AAAAkgMAAAAA&#10;" strokecolor="#5b9bd5 [3204]" strokeweight=".5pt"/>
                    </v:group>
                  </v:group>
                  <v:group id="Группа 426" o:spid="_x0000_s1197" style="position:absolute;left:23648;width:24679;height:19444" coordsize="24679,194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  <v:group id="Группа 406" o:spid="_x0000_s1198" style="position:absolute;width:12287;height:19444" coordorigin=",-13" coordsize="12287,194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8EN8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xEM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YPBDfFAAAA3AAA&#10;AA8AAAAAAAAAAAAAAAAAqgIAAGRycy9kb3ducmV2LnhtbFBLBQYAAAAABAAEAPoAAACcAwAAAAA=&#10;">
                      <v:rect id="Прямоугольник 407" o:spid="_x0000_s1199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vyKMMA&#10;AADcAAAADwAAAGRycy9kb3ducmV2LnhtbESPT4vCMBTE7wt+h/AEb5qqi67VKOrin6Prrnp9NM+2&#10;2LyUJmr99kYQ9jjMzG+Yyaw2hbhR5XLLCrqdCARxYnXOqYK/31X7C4TzyBoLy6TgQQ5m08bHBGNt&#10;7/xDt71PRYCwi1FB5n0ZS+mSjAy6ji2Jg3e2lUEfZJVKXeE9wE0he1E0kAZzDgsZlrTMKLnsr0bB&#10;NVkvTmk5332v+ryRtjsyh6NWqtWs52MQnmr/H363t1rBZzSE15lwBOT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vyK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7A12F1" w:rsidRDefault="007A12F1" w:rsidP="007A12F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4771BD6" wp14:editId="5873B569">
                                    <wp:extent cx="542925" cy="651510"/>
                                    <wp:effectExtent l="0" t="0" r="9525" b="0"/>
                                    <wp:docPr id="760" name="Рисунок 7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42925" cy="6515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08" o:spid="_x0000_s1200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RmWsAA&#10;AADcAAAADwAAAGRycy9kb3ducmV2LnhtbERPyW7CMBC9I/UfrKnEDRxahCCNg6AVy5Gd6yieJhHx&#10;OIoNhL/HBySOT29Ppq2pxI0aV1pWMOhHIIgzq0vOFRz2i94YhPPIGivLpOBBDqbpRyfBWNs7b+m2&#10;87kIIexiVFB4X8dSuqwgg65va+LA/dvGoA+wyaVu8B7CTSW/omgkDZYcGgqs6beg7LK7GgXXbDk/&#10;5/Vs87f45pW0g4k5nrRS3c929gPCU+vf4pd7rRUMo7A2nAlHQK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+RmWs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:rsidR="007A12F1" w:rsidRPr="00E574FC" w:rsidRDefault="007A12F1" w:rsidP="007A12F1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E574FC">
                                <w:rPr>
                                  <w:sz w:val="20"/>
                                  <w:szCs w:val="20"/>
                                </w:rPr>
                                <w:t>Евгений Евгеньевич Цветков</w:t>
                              </w:r>
                            </w:p>
                            <w:p w:rsidR="007A12F1" w:rsidRPr="00E574FC" w:rsidRDefault="007A12F1" w:rsidP="007A12F1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v:textbox>
                      </v:rect>
                      <v:line id="Прямая соединительная линия 410" o:spid="_x0000_s1201" style="position:absolute;visibility:visible;mso-wrap-style:square" from="0,-13" to="11525,-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9ZKcEAAADcAAAADwAAAGRycy9kb3ducmV2LnhtbERPy4rCMBTdD/gP4QruxtQHOnSMIoLi&#10;SvC1cHdprk1nmpvaxLb+vVkMzPJw3otVZ0vRUO0LxwpGwwQEceZ0wbmCy3n7+QXCB2SNpWNS8CIP&#10;q2XvY4Gpdi0fqTmFXMQQ9ikqMCFUqZQ+M2TRD11FHLm7qy2GCOtc6hrbGG5LOU6SmbRYcGwwWNHG&#10;UPZ7eloFD8y2ZG/XXZO0ppnM7tVh/nNTatDv1t8gAnXhX/zn3msF01GcH8/EIyC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Ir1kp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412" o:spid="_x0000_s1202" type="#_x0000_t32" style="position:absolute;left:5715;top:-13;width:0;height:22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lzMMMAAADcAAAADwAAAGRycy9kb3ducmV2LnhtbESPT0vDQBDF70K/wzIFL6XdJESpsdtS&#10;CqJXYxWPQ3bMhmZnQ3Zs02/vCoLHx/vz4212k+/VmcbYBTaQrzJQxE2wHbcGjm9PyzWoKMgW+8Bk&#10;4EoRdtvZzQYrGy78SudaWpVGOFZowIkMldaxceQxrsJAnLyvMHqUJMdW2xEvadz3usiye+2x40Rw&#10;ONDBUXOqv33i0rFY1HeLh/L0jO+fH06uZS7G3M6n/SMooUn+w3/tF2ugzAv4PZOOgN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pczD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413" o:spid="_x0000_s1203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UCusUAAADcAAAADwAAAGRycy9kb3ducmV2LnhtbESPQWvCQBSE74L/YXmFXkQ31iKauooW&#10;WgRFNCmeH9nXJJh9G7JbE/+9KxQ8DjPzDbNYdaYSV2pcaVnBeBSBIM6sLjlX8JN+DWcgnEfWWFkm&#10;BTdysFr2ewuMtW35RNfE5yJA2MWooPC+jqV0WUEG3cjWxMH7tY1BH2STS91gG+Cmkm9RNJUGSw4L&#10;Bdb0WVB2Sf6Mgp05GH1OfHqsN5f9/GwP3+t2oNTrS7f+AOGp88/wf3urFbyPJ/A4E46AX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aUCusUAAADcAAAADwAAAAAAAAAA&#10;AAAAAAChAgAAZHJzL2Rvd25yZXYueG1sUEsFBgAAAAAEAAQA+QAAAJMDAAAAAA==&#10;" strokecolor="#5b9bd5 [3204]" strokeweight=".5pt"/>
                      <v:shape id="Прямая со стрелкой 414" o:spid="_x0000_s1204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xO38MAAADcAAAADwAAAGRycy9kb3ducmV2LnhtbESPT0vDQBDF7wW/wzKCl2I3KanYtNsi&#10;gujVGKXHITvNhmZnQ3Zs02/vCoLHx/vz4233k+/VmcbYBTaQLzJQxE2wHbcG6o+X+0dQUZAt9oHJ&#10;wJUi7Hc3sy2WNlz4nc6VtCqNcCzRgBMZSq1j48hjXISBOHnHMHqUJMdW2xEvadz3epllD9pjx4ng&#10;cKBnR82p+vaJS/VyXq3m6+L0ip+HLyfXIhdj7m6npw0ooUn+w3/tN2ugyAv4PZOOgN7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IMTt/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  <v:group id="Группа 418" o:spid="_x0000_s1205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WjA8MAAADcAAAADwAAAGRycy9kb3ducmV2LnhtbERPy2rCQBTdF/yH4Qru&#10;mklqWyQ6ioS2dCEFTUHcXTLXJJi5EzLTPP6+sxBcHs57sxtNI3rqXG1ZQRLFIIgLq2suFfzmn88r&#10;EM4ja2wsk4KJHOy2s6cNptoOfKT+5EsRQtilqKDyvk2ldEVFBl1kW+LAXW1n0AfYlVJ3OIRw08iX&#10;OH6XBmsODRW2lFVU3E5/RsHXgMN+mXz0h9s1my7528/5kJBSi/m4X4PwNPqH+O7+1gp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BaMDwwAAANwAAAAP&#10;AAAAAAAAAAAAAAAAAKoCAABkcnMvZG93bnJldi54bWxQSwUGAAAAAAQABAD6AAAAmgMAAAAA&#10;">
                      <v:rect id="Прямоугольник 419" o:spid="_x0000_s1206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FVHMMA&#10;AADcAAAADwAAAGRycy9kb3ducmV2LnhtbESPS4vCQBCE7wv+h6EFb+skKotGR/GBrkffXptMmwQz&#10;PSEzavbfOwsLeyyq6itqMmtMKZ5Uu8KygrgbgSBOrS44U3A6rj+HIJxH1lhaJgU/5GA2bX1MMNH2&#10;xXt6HnwmAoRdggpy76tESpfmZNB1bUUcvJutDfog60zqGl8BbkrZi6IvabDgsJBjRcuc0vvhYRQ8&#10;0s3imlXz3Wrd529p45E5X7RSnXYzH4Pw1Pj/8F97qxUM4hH8nglHQE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FVHMMAAADcAAAADwAAAAAAAAAAAAAAAACYAgAAZHJzL2Rv&#10;d25yZXYueG1sUEsFBgAAAAAEAAQA9QAAAIgDAAAAAA==&#10;" fillcolor="white [3201]" strokecolor="#70ad47 [3209]" strokeweight="1pt"/>
                      <v:rect id="Прямоугольник 421" o:spid="_x0000_s1207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uTp8MA&#10;AADcAAAADwAAAGRycy9kb3ducmV2LnhtbESPS4vCQBCE7wv+h6EFbzqJLotGR/GB6x59e20ybRLM&#10;9ITMqPHf7ywIeyyq6itqMmtMKR5Uu8KygrgXgSBOrS44U3A8rLtDEM4jaywtk4IXOZhNWx8TTLR9&#10;8o4ee5+JAGGXoILc+yqR0qU5GXQ9WxEH72prgz7IOpO6xmeAm1L2o+hLGiw4LORY0TKn9La/GwX3&#10;9Htxyar5drUe8EbaeGROZ61Up93MxyA8Nf4//G7/aAWf/Rj+zoQjIK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uTp8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7A12F1" w:rsidRPr="00E574FC" w:rsidRDefault="007A12F1" w:rsidP="007A12F1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Елена Цветкова</w:t>
                              </w:r>
                            </w:p>
                          </w:txbxContent>
                        </v:textbox>
                      </v:rect>
                      <v:shape id="Прямая со стрелкой 422" o:spid="_x0000_s1208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W5jcMAAADcAAAADwAAAGRycy9kb3ducmV2LnhtbESPT2vCQBDF7wW/wzJCL1I3hlTa1FVK&#10;obRXoy09DtlpNpidDdmpxm/fFQSPj/fnx1ttRt+pIw2xDWxgMc9AEdfBttwY2O/eH55ARUG22AUm&#10;A2eKsFlP7lZY2nDiLR0raVQa4ViiASfSl1rH2pHHOA89cfJ+w+BRkhwabQc8pXHf6TzLltpjy4ng&#10;sKc3R/Wh+vOJS/t8Vj3OnovDB379fDs5Fwsx5n46vr6AEhrlFr62P62BIs/hciYdAb3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FuY3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Прямая соединительная линия 423" o:spid="_x0000_s1209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EN48QAAADcAAAADwAAAGRycy9kb3ducmV2LnhtbESPQWvCQBSE70L/w/IK3nRTFVtSVymC&#10;4knQtgdvj+wzG82+jdk1if/eFQSPw8x8w8wWnS1FQ7UvHCv4GCYgiDOnC84V/P2uBl8gfEDWWDom&#10;BTfysJi/9WaYatfyjpp9yEWEsE9RgQmhSqX0mSGLfugq4ugdXW0xRFnnUtfYRrgt5ShJptJiwXHB&#10;YEVLQ9l5f7UKLpityB7+103SmmY8PVbbz9NBqf579/MNIlAXXuFne6MVTEZjeJyJR0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EQ3j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424" o:spid="_x0000_s1210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CEYsMAAADcAAAADwAAAGRycy9kb3ducmV2LnhtbESPT2vCQBDF7wW/wzJCL1I3hlTa1FVK&#10;obRXoy09DtlpNpidDdmpxm/fFQSPj/fnx1ttRt+pIw2xDWxgMc9AEdfBttwY2O/eH55ARUG22AUm&#10;A2eKsFlP7lZY2nDiLR0raVQa4ViiASfSl1rH2pHHOA89cfJ+w+BRkhwabQc8pXHf6TzLltpjy4ng&#10;sKc3R/Wh+vOJS/t8Vj3OnovDB379fDs5Fwsx5n46vr6AEhrlFr62P62BIi/gciYdAb3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ghGL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425" o:spid="_x0000_s1211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DKu8UAAADcAAAADwAAAGRycy9kb3ducmV2LnhtbESPQWvCQBSE74L/YXmF3nTT0KpEVwmC&#10;pdBDNXrx9sg+s8Hs25DdxvjvuwXB4zAz3zCrzWAb0VPna8cK3qYJCOLS6ZorBafjbrIA4QOyxsYx&#10;KbiTh816PFphpt2ND9QXoRIRwj5DBSaENpPSl4Ys+qlriaN3cZ3FEGVXSd3hLcJtI9MkmUmLNccF&#10;gy1tDZXX4tcqmF+S44zTs/n5LPLt99Dv7/s+V+r1ZciXIAIN4Rl+tL+0gvf0A/7Px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BDKu8UAAADcAAAADwAAAAAAAAAA&#10;AAAAAAChAgAAZHJzL2Rvd25yZXYueG1sUEsFBgAAAAAEAAQA+QAAAJMDAAAAAA==&#10;" strokecolor="#5b9bd5 [3204]" strokeweight=".5pt"/>
                    </v:group>
                  </v:group>
                </v:group>
                <v:group id="Группа 428" o:spid="_x0000_s1212" style="position:absolute;left:14661;top:5675;width:62770;height:19431" coordsize="6276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2lpv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cw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Npab7CAAAA3AAAAA8A&#10;AAAAAAAAAAAAAAAAqgIAAGRycy9kb3ducmV2LnhtbFBLBQYAAAAABAAEAPoAAACZAwAAAAA=&#10;">
                  <v:group id="Группа 429" o:spid="_x0000_s1213" style="position:absolute;left:10001;top:95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<v:rect id="Прямоугольник 430" o:spid="_x0000_s1214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6g4cAA&#10;AADcAAAADwAAAGRycy9kb3ducmV2LnhtbERPyW7CMBC9I/EP1iBxKw5QIQhxEIugHFvW6ygekoh4&#10;HMUG0r+vD5U4Pr09WbSmEk9qXGlZwXAQgSDOrC45V3A6bj+mIJxH1lhZJgW/5GCRdjsJxtq++Iee&#10;B5+LEMIuRgWF93UspcsKMugGtiYO3M02Bn2ATS51g68Qbio5iqKJNFhyaCiwpnVB2f3wMAoe2W51&#10;zevl92Y75i9phzNzvmil+r12OQfhqfVv8b97rxV8jsP8cCYcAZn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/6g4cAAAADcAAAADwAAAAAAAAAAAAAAAACYAgAAZHJzL2Rvd25y&#10;ZXYueG1sUEsFBgAAAAAEAAQA9QAAAIUDAAAAAA==&#10;" fillcolor="white [3201]" strokecolor="#70ad47 [3209]" strokeweight="1pt"/>
                    <v:rect id="Прямоугольник 431" o:spid="_x0000_s1215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IFesMA&#10;AADcAAAADwAAAGRycy9kb3ducmV2LnhtbESPS4vCQBCE7wv+h6EFb+skuiwaHcUHrh59e20ybRLM&#10;9ITMqPHfOwsLeyyq6itqPG1MKR5Uu8KygrgbgSBOrS44U3A8rD4HIJxH1lhaJgUvcjCdtD7GmGj7&#10;5B099j4TAcIuQQW591UipUtzMui6tiIO3tXWBn2QdSZ1jc8AN6XsRdG3NFhwWMixokVO6W1/Nwru&#10;6c/8klWz7XLV57W08dCczlqpTruZjUB4avx/+K+90Qq++jH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IFesMAAADcAAAADwAAAAAAAAAAAAAAAACYAgAAZHJzL2Rv&#10;d25yZXYueG1sUEsFBgAAAAAEAAQA9QAAAIgDAAAAAA==&#10;" fillcolor="white [3201]" strokecolor="#70ad47 [3209]" strokeweight="1pt">
                      <v:textbox>
                        <w:txbxContent>
                          <w:p w:rsidR="007A12F1" w:rsidRPr="00FD7CE9" w:rsidRDefault="007A12F1" w:rsidP="007A12F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Елена Анатолиевна Цветкова 1982</w:t>
                            </w:r>
                          </w:p>
                        </w:txbxContent>
                      </v:textbox>
                    </v:rect>
                    <v:line id="Прямая соединительная линия 432" o:spid="_x0000_s1216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Q+pcQAAADcAAAADwAAAGRycy9kb3ducmV2LnhtbESPQWvCQBSE70L/w/IK3nRTFVtSVymC&#10;4knQtgdvj+wzG82+jdk1if/eFQSPw8x8w8wWnS1FQ7UvHCv4GCYgiDOnC84V/P2uBl8gfEDWWDom&#10;BTfysJi/9WaYatfyjpp9yEWEsE9RgQmhSqX0mSGLfugq4ugdXW0xRFnnUtfYRrgt5ShJptJiwXHB&#10;YEVLQ9l5f7UKLpityB7+103SmmY8PVbbz9NBqf579/MNIlAXXuFne6MVTMYjeJyJR0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hD6lxAAAANwAAAAPAAAAAAAAAAAA&#10;AAAAAKECAABkcnMvZG93bnJldi54bWxQSwUGAAAAAAQABAD5AAAAkgMAAAAA&#10;" strokecolor="#5b9bd5 [3204]" strokeweight=".5pt">
                      <v:stroke joinstyle="miter"/>
                    </v:line>
                    <v:shape id="Прямая со стрелкой 433" o:spid="_x0000_s1217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CKy8QAAADcAAAADwAAAGRycy9kb3ducmV2LnhtbESPT2vCQBDF7wW/wzKCF6kbNS1t6ioi&#10;iL02taXHITvNBrOzITtq/PbdQqHHx/vz4602g2/VhfrYBDYwn2WgiKtgG64NHN/390+goiBbbAOT&#10;gRtF2KxHdyssbLjyG11KqVUa4VigASfSFVrHypHHOAsdcfK+Q+9RkuxrbXu8pnHf6kWWPWqPDSeC&#10;w452jqpTefaJS8fFtHyYPuenA358fTq55XMxZjIeti+ghAb5D/+1X62BfLmE3zPpCOj1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UIrLxAAAANwAAAAPAAAAAAAAAAAA&#10;AAAAAKECAABkcnMvZG93bnJldi54bWxQSwUGAAAAAAQABAD5AAAAkgMAAAAA&#10;" strokecolor="#5b9bd5 [3204]" strokeweight=".5pt">
                      <v:stroke endarrow="block" joinstyle="miter"/>
                    </v:shape>
                  </v:group>
                  <v:group id="Группа 434" o:spid="_x0000_s1218" style="position:absolute;top:95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  <v:rect id="Прямоугольник 435" o:spid="_x0000_s1219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kDecUA&#10;AADcAAAADwAAAGRycy9kb3ducmV2LnhtbESPQWvCQBSE70L/w/IEb7qJtkXTbIJatD22atvrI/tM&#10;QrNvQ3bV+O+7BcHjMDPfMGnem0acqXO1ZQXxJAJBXFhdc6ngsN+M5yCcR9bYWCYFV3KQZw+DFBNt&#10;L/xJ550vRYCwS1BB5X2bSOmKigy6iW2Jg3e0nUEfZFdK3eElwE0jp1H0LA3WHBYqbGldUfG7OxkF&#10;p2K7+inb5cfrZsZv0sYL8/WtlRoN++ULCE+9v4dv7Xet4HH2BP9nw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iQN5xQAAANwAAAAPAAAAAAAAAAAAAAAAAJgCAABkcnMv&#10;ZG93bnJldi54bWxQSwUGAAAAAAQABAD1AAAAigMAAAAA&#10;" fillcolor="white [3201]" strokecolor="#70ad47 [3209]" strokeweight="1pt">
                      <v:textbox>
                        <w:txbxContent>
                          <w:p w:rsidR="007A12F1" w:rsidRDefault="007A12F1" w:rsidP="007A12F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8D74387" wp14:editId="35465EFF">
                                  <wp:extent cx="714375" cy="638175"/>
                                  <wp:effectExtent l="0" t="0" r="9525" b="9525"/>
                                  <wp:docPr id="733" name="Рисунок 7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4375" cy="638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Прямоугольник 436" o:spid="_x0000_s1220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udDsQA&#10;AADcAAAADwAAAGRycy9kb3ducmV2LnhtbESPS4vCQBCE78L+h6EFbzrxgazRUXQXXY+a9XFtMm0S&#10;NtMTMqPGf78jCB6LqvqKmi0aU4ob1a6wrKDfi0AQp1YXnCk4/K67nyCcR9ZYWiYFD3KwmH+0Zhhr&#10;e+c93RKfiQBhF6OC3PsqltKlORl0PVsRB+9ia4M+yDqTusZ7gJtSDqJoLA0WHBZyrOgrp/QvuRoF&#10;13SzOmfVcve9HvKPtP2JOZ60Up12s5yC8NT4d/jV3moFo+EYnmfC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bnQ7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7A12F1" w:rsidRPr="00FD7CE9" w:rsidRDefault="007A12F1" w:rsidP="007A12F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Сергей Анатолиевич Цветков 1995</w:t>
                            </w:r>
                          </w:p>
                        </w:txbxContent>
                      </v:textbox>
                    </v:rect>
                    <v:line id="Прямая соединительная линия 437" o:spid="_x0000_s1221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OdPcUAAADcAAAADwAAAGRycy9kb3ducmV2LnhtbESPT2vCQBTE7wW/w/KE3urGWoxEV5GC&#10;0pNQ/xy8PbLPbDT7NmbXJH77bqHQ4zAzv2EWq95WoqXGl44VjEcJCOLc6ZILBcfD5m0GwgdkjZVj&#10;UvAkD6vl4GWBmXYdf1O7D4WIEPYZKjAh1JmUPjdk0Y9cTRy9i2sshiibQuoGuwi3lXxPkqm0WHJc&#10;MFjTp6H8tn9YBXfMN2TPp22bdKadTC/1Lr2elXod9us5iEB9+A//tb+0go9JCr9n4hGQy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POdPc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438" o:spid="_x0000_s1222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QYusEAAADcAAAADwAAAGRycy9kb3ducmV2LnhtbERPTUvDQBC9C/6HZQQvpd20RtHYbRFB&#10;9GqsxeOQHbOh2dmQHdv03zsHwePjfa+3U+zNkcbcJXawXBRgiJvkO24d7D5e5vdgsiB77BOTgzNl&#10;2G4uL9ZY+XTidzrW0hoN4VyhgyAyVNbmJlDEvEgDsXLfaYwoCsfW+hFPGh57uyqKOxuxY20IONBz&#10;oOZQ/0Ttpd1qVt/OHsrDK35+7YOcy6U4d301PT2CEZrkX/znfvMOyhtdq2f0CNj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I9Bi6wQAAANwAAAAPAAAAAAAAAAAAAAAA&#10;AKECAABkcnMvZG93bnJldi54bWxQSwUGAAAAAAQABAD5AAAAjwMAAAAA&#10;" strokecolor="#5b9bd5 [3204]" strokeweight=".5pt">
                      <v:stroke endarrow="block" joinstyle="miter"/>
                    </v:shape>
                  </v:group>
                  <v:group id="Группа 439" o:spid="_x0000_s1223" style="position:absolute;left:28003;width:22384;height:19431" coordorigin="4953" coordsize="22383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xa+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O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n8WvjFAAAA3AAA&#10;AA8AAAAAAAAAAAAAAAAAqgIAAGRycy9kb3ducmV2LnhtbFBLBQYAAAAABAAEAPoAAACcAwAAAAA=&#10;">
                    <v:group id="Группа 440" o:spid="_x0000_s1224" style="position:absolute;left:4953;width:11525;height:17145" coordorigin="857" coordsize="11525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CAGMMAAADcAAAADwAAAGRycy9kb3ducmV2LnhtbERPTWvCQBC9F/wPywi9&#10;1U3UFoluQpBaepBCVRBvQ3ZMQrKzIbtN4r/vHgo9Pt73LptMKwbqXW1ZQbyIQBAXVtdcKricDy8b&#10;EM4ja2wtk4IHOcjS2dMOE21H/qbh5EsRQtglqKDyvkukdEVFBt3CdsSBu9veoA+wL6XucQzhppXL&#10;KHqTBmsODRV2tK+oaE4/RsHHiGO+it+HY3PfP27n16/rMSalnudTvgXhafL/4j/3p1awXo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wwIAYwwAAANwAAAAP&#10;AAAAAAAAAAAAAAAAAKoCAABkcnMvZG93bnJldi54bWxQSwUGAAAAAAQABAD6AAAAmgMAAAAA&#10;">
                      <v:rect id="Прямоугольник 441" o:spid="_x0000_s1225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R2B8MA&#10;AADcAAAADwAAAGRycy9kb3ducmV2LnhtbESPS4vCQBCE7wv+h6EFb+skqywaHUVXfBx9e20ybRLM&#10;9ITMqPHfOwsLeyyq6itqPG1MKR5Uu8KygrgbgSBOrS44U3A8LD8HIJxH1lhaJgUvcjCdtD7GmGj7&#10;5B099j4TAcIuQQW591UipUtzMui6tiIO3tXWBn2QdSZ1jc8AN6X8iqJvabDgsJBjRT85pbf93Si4&#10;p6v5Jatm28Wyx2tp46E5nbVSnXYzG4Hw1Pj/8F97oxX0+zH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R2B8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7A12F1" w:rsidRDefault="007A12F1" w:rsidP="007A12F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7AED952" wp14:editId="09D416C1">
                                    <wp:extent cx="714375" cy="866775"/>
                                    <wp:effectExtent l="0" t="0" r="9525" b="9525"/>
                                    <wp:docPr id="734" name="Рисунок 7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4375" cy="8667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42" o:spid="_x0000_s1226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ocMMA&#10;AADcAAAADwAAAGRycy9kb3ducmV2LnhtbESPSYvCQBSE7wP+h+YJ3rTjgjjRVlxwObrMjNdH+pkE&#10;069DutX4721BmGNRVV9Rk1ltCnGnyuWWFXQ7EQjixOqcUwU/p3V7BMJ5ZI2FZVLwJAezaeNrgrG2&#10;Dz7Q/ehTESDsYlSQeV/GUrokI4OuY0vi4F1sZdAHWaVSV/gIcFPIXhQNpcGcw0KGJS0zSq7Hm1Fw&#10;SzaLc1rO96t1n7fSdr/N759WqtWs52MQnmr/H/60d1rBYNCD95lwBOT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Gboc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7A12F1" w:rsidRPr="00FD7CE9" w:rsidRDefault="007A12F1" w:rsidP="007A12F1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Леонид Анатолиевич Цветков</w:t>
                              </w:r>
                            </w:p>
                          </w:txbxContent>
                        </v:textbox>
                      </v:rect>
                      <v:line id="Прямая соединительная линия 443" o:spid="_x0000_s1227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7oQ8UAAADcAAAADwAAAGRycy9kb3ducmV2LnhtbESPQWvCQBSE74L/YXlCb3VjFZWYjUjB&#10;0pNQWw/eHtlnNpp9m2a3Sfrv3ULB4zAz3zDZdrC16Kj1lWMFs2kCgrhwuuJSwdfn/nkNwgdkjbVj&#10;UvBLHrb5eJRhql3PH9QdQykihH2KCkwITSqlLwxZ9FPXEEfv4lqLIcq2lLrFPsJtLV+SZCktVhwX&#10;DDb0aqi4HX+sgm8s9mTPp7cu6U03X16aw+p6VuppMuw2IAIN4RH+b79rBYvFHP7OxCMg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87oQ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444" o:spid="_x0000_s1228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9hwsMAAADcAAAADwAAAGRycy9kb3ducmV2LnhtbESPT0sDMRDF74LfIYzgpbTZlijt2rSI&#10;IPbqWqXHYTNulm4my2Zst9++EQSPj/fnx1tvx9CpEw2pjWxhPitAEdfRtdxY2H+8TpegkiA77CKT&#10;hQsl2G5ub9ZYunjmdzpV0qg8wqlEC16kL7VOtaeAaRZ74ux9xyGgZDk02g14zuOh04uieNQBW84E&#10;jz29eKqP1U/IXNovJtXDZGWOb/h5+PJyMXOx9v5ufH4CJTTKf/ivvXMWjDHweyYfAb25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G/YcL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  <v:line id="Прямая соединительная линия 446" o:spid="_x0000_s1229" style="position:absolute;visibility:visible;mso-wrap-style:square" from="12287,0" to="2466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lL28UAAADcAAAADwAAAGRycy9kb3ducmV2LnhtbESPQWvCQBSE70L/w/IK3nTTKmlJs0op&#10;KD0Janvw9si+ZNNm36bZNUn/vSsIHoeZ+YbJ16NtRE+drx0reJonIIgLp2uuFHwdN7NXED4ga2wc&#10;k4J/8rBePUxyzLQbeE/9IVQiQthnqMCE0GZS+sKQRT93LXH0StdZDFF2ldQdDhFuG/mcJKm0WHNc&#10;MNjSh6Hi93C2Cv6w2JA9fW/7ZDD9Ii3b3cvPSanp4/j+BiLQGO7hW/tTK1guU7ieiUdAri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7lL28UAAADcAAAADwAAAAAAAAAA&#10;AAAAAAChAgAAZHJzL2Rvd25yZXYueG1sUEsFBgAAAAAEAAQA+QAAAJMDAAAAAA==&#10;" strokecolor="#5b9bd5 [3204]" strokeweight=".5pt">
                      <v:stroke joinstyle="miter"/>
                    </v:line>
                    <v:group id="Группа 448" o:spid="_x0000_s1230" style="position:absolute;left:15049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aMHsMAAADcAAAADwAAAGRycy9kb3ducmV2LnhtbERPTWvCQBC9F/wPywi9&#10;1U3UFoluQpBaepBCVRBvQ3ZMQrKzIbtN4r/vHgo9Pt73LptMKwbqXW1ZQbyIQBAXVtdcKricDy8b&#10;EM4ja2wtk4IHOcjS2dMOE21H/qbh5EsRQtglqKDyvkukdEVFBt3CdsSBu9veoA+wL6XucQzhppXL&#10;KHqTBmsODRV2tK+oaE4/RsHHiGO+it+HY3PfP27n16/rMSalnudTvgXhafL/4j/3p1awXoe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towewwAAANwAAAAP&#10;AAAAAAAAAAAAAAAAAKoCAABkcnMvZG93bnJldi54bWxQSwUGAAAAAAQABAD6AAAAmgMAAAAA&#10;">
                      <v:rect id="Прямоугольник 449" o:spid="_x0000_s1231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J6AcQA&#10;AADcAAAADwAAAGRycy9kb3ducmV2LnhtbESPS4vCQBCE78L+h6EXvOlEV2TNOoq6+Dhq1se1yfQm&#10;wUxPyIwa/70jCB6LqvqKGk8bU4or1a6wrKDXjUAQp1YXnCnY/y073yCcR9ZYWiYFd3IwnXy0xhhr&#10;e+MdXROfiQBhF6OC3PsqltKlORl0XVsRB+/f1gZ9kHUmdY23ADel7EfRUBosOCzkWNEip/ScXIyC&#10;S7qan7Jqtv1dfvFa2t7IHI5aqfZnM/sB4anx7/CrvdEKBoMRPM+EI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CegH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7A12F1" w:rsidRDefault="007A12F1" w:rsidP="007A12F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6D345D1" wp14:editId="622A20F7">
                                    <wp:extent cx="714375" cy="809625"/>
                                    <wp:effectExtent l="0" t="0" r="9525" b="9525"/>
                                    <wp:docPr id="749" name="Рисунок 74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4375" cy="8096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64" o:spid="_x0000_s1232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aJ/8UA&#10;AADcAAAADwAAAGRycy9kb3ducmV2LnhtbESPS2/CMBCE70j8B2uReitOaBTRgIl4iLZHHm25ruIl&#10;iYjXUWwg/fd1pUocRzPzjWae96YRN+pcbVlBPI5AEBdW11wq+Dxun6cgnEfW2FgmBT/kIF8MB3PM&#10;tL3znm4HX4oAYZehgsr7NpPSFRUZdGPbEgfvbDuDPsiulLrDe4CbRk6iKJUGaw4LFba0rqi4HK5G&#10;wbV4W53KdrnbbF/4Xdr41Xx9a6WeRv1yBsJT7x/h//aHVpCkC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don/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7A12F1" w:rsidRPr="00FD7CE9" w:rsidRDefault="007A12F1" w:rsidP="007A12F1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Виктория Анатолиевна Цветкова</w:t>
                              </w:r>
                            </w:p>
                          </w:txbxContent>
                        </v:textbox>
                      </v:rect>
                      <v:line id="Прямая соединительная линия 465" o:spid="_x0000_s1233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6JzMUAAADcAAAADwAAAGRycy9kb3ducmV2LnhtbESPT2vCQBTE70K/w/IK3nTT1kaJrlIK&#10;lp6E+ufg7ZF9ZqPZt2l2TeK3dwsFj8PM/IZZrHpbiZYaXzpW8DJOQBDnTpdcKNjv1qMZCB+QNVaO&#10;ScGNPKyWT4MFZtp1/EPtNhQiQthnqMCEUGdS+tyQRT92NXH0Tq6xGKJsCqkb7CLcVvI1SVJpseS4&#10;YLCmT0P5ZXu1Cn4xX5M9Hr7apDPtW3qqN9PzUanhc/8xBxGoD4/wf/tbK5ik7/B3Jh4B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N6JzM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466" o:spid="_x0000_s1234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QGTsMAAADcAAAADwAAAGRycy9kb3ducmV2LnhtbESPT2vCQBDF74V+h2UKvYhulDRo6iql&#10;UOq10RaPQ3aaDWZnQ3aq8du7hUKPj/fnx1tvR9+pMw2xDWxgPstAEdfBttwYOOzfpktQUZAtdoHJ&#10;wJUibDf3d2ssbbjwB50raVQa4ViiASfSl1rH2pHHOAs9cfK+w+BRkhwabQe8pHHf6UWWFdpjy4ng&#10;sKdXR/Wp+vGJS4fFpHqarPLTO34ev5xc87kY8/gwvjyDEhrlP/zX3lkDeVHA75l0BPTm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UBk7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467" o:spid="_x0000_s1235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h3xMUAAADcAAAADwAAAGRycy9kb3ducmV2LnhtbESP3WrCQBSE7wXfYTmF3ohuLOJP6iq2&#10;UBEU0Vi8PmRPk2D2bMhuTXx7VxC8HGbmG2a+bE0prlS7wrKC4SACQZxaXXCm4Pf005+CcB5ZY2mZ&#10;FNzIwXLR7cwx1rbhI10Tn4kAYRejgtz7KpbSpTkZdANbEQfvz9YGfZB1JnWNTYCbUn5E0VgaLDgs&#10;5FjRd07pJfk3CrZmb/Q58adD9XXZzc52v141PaXe39rVJwhPrX+Fn+2NVjAaT+BxJhwBub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ph3xMUAAADcAAAADwAAAAAAAAAA&#10;AAAAAAChAgAAZHJzL2Rvd25yZXYueG1sUEsFBgAAAAAEAAQA+QAAAJMDAAAAAA==&#10;" strokecolor="#5b9bd5 [3204]" strokeweight=".5pt"/>
                      <v:shape id="Прямая со стрелкой 468" o:spid="_x0000_s1236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c3p8AAAADcAAAADwAAAGRycy9kb3ducmV2LnhtbERPTUvDQBC9C/6HZQQvpd20xKKx2yKC&#10;6NVYpcchO2ZDs7MhO7bpv3cOgsfH+97sptibE425S+xguSjAEDfJd9w62H+8zO/BZEH22CcmBxfK&#10;sNteX22w8unM73SqpTUawrlCB0FkqKzNTaCIeZEGYuW+0xhRFI6t9SOeNTz2dlUUaxuxY20IONBz&#10;oOZY/0Ttpf1qVt/NHsrjK34evoJcyqU4d3szPT2CEZrkX/znfvMOyrWu1TN6BOz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tHN6fAAAAA3AAAAA8AAAAAAAAAAAAAAAAA&#10;oQIAAGRycy9kb3ducmV2LnhtbFBLBQYAAAAABAAEAPkAAACOAwAAAAA=&#10;" strokecolor="#5b9bd5 [3204]" strokeweight=".5pt">
                        <v:stroke endarrow="block" joinstyle="miter"/>
                      </v:shape>
                    </v:group>
                  </v:group>
                  <v:group id="Группа 469" o:spid="_x0000_s1237" style="position:absolute;left:5038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k915c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z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T3XlxgAAANwA&#10;AAAPAAAAAAAAAAAAAAAAAKoCAABkcnMvZG93bnJldi54bWxQSwUGAAAAAAQABAD6AAAAnQMAAAAA&#10;">
                    <v:rect id="Прямоугольник 470" o:spid="_x0000_s1238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QZIcEA&#10;AADcAAAADwAAAGRycy9kb3ducmV2LnhtbERPyW7CMBC9V+IfrEHqrTjQqkCIQdCKtscStusoHpKI&#10;eBzFTgh/jw+Venx6e7LqTSU6alxpWcF4FIEgzqwuOVdw2G9fZiCcR9ZYWSYFd3KwWg6eEoy1vfGO&#10;utTnIoSwi1FB4X0dS+myggy6ka2JA3exjUEfYJNL3eAthJtKTqLoXRosOTQUWNNHQdk1bY2CNvva&#10;nPN6/fu5feVvacdzczxppZ6H/XoBwlPv/8V/7h+t4G0a5ocz4Qj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2UGSHBAAAA3AAAAA8AAAAAAAAAAAAAAAAAmAIAAGRycy9kb3du&#10;cmV2LnhtbFBLBQYAAAAABAAEAPUAAACGAwAAAAA=&#10;" fillcolor="white [3201]" strokecolor="#70ad47 [3209]" strokeweight="1pt"/>
                    <v:rect id="Прямоугольник 471" o:spid="_x0000_s1239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i8usQA&#10;AADcAAAADwAAAGRycy9kb3ducmV2LnhtbESPQWvCQBSE7wX/w/IEb80mWmob3QTbovVo1er1kX0m&#10;wezbkF01/vtuodDjMDPfMPO8N424UudqywqSKAZBXFhdc6lgv1s+voBwHlljY5kU3MlBng0e5phq&#10;e+Mvum59KQKEXYoKKu/bVEpXVGTQRbYlDt7JdgZ9kF0pdYe3ADeNHMfxszRYc1iosKX3iorz9mIU&#10;XIrV27FsF5uP5YQ/pU1ezfdBKzUa9osZCE+9/w//tddawdM0gd8z4QjI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YvLrEAAAA3AAAAA8AAAAAAAAAAAAAAAAAmAIAAGRycy9k&#10;b3ducmV2LnhtbFBLBQYAAAAABAAEAPUAAACJAwAAAAA=&#10;" fillcolor="white [3201]" strokecolor="#70ad47 [3209]" strokeweight="1pt">
                      <v:textbox>
                        <w:txbxContent>
                          <w:p w:rsidR="007A12F1" w:rsidRPr="00FD7CE9" w:rsidRDefault="007A12F1" w:rsidP="007A12F1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Амадэо</w:t>
                            </w:r>
                          </w:p>
                        </w:txbxContent>
                      </v:textbox>
                    </v:rect>
                    <v:shape id="Прямая со стрелкой 472" o:spid="_x0000_s1240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3aWkMQAAADcAAAADwAAAGRycy9kb3ducmV2LnhtbESPW2vCQBCF3wv+h2UKfRHdGNKLqatI&#10;obSvTa30cciO2WB2NmSnGv99t1Dw8XAuH2e1GX2nTjTENrCBxTwDRVwH23JjYPf5OnsCFQXZYheY&#10;DFwowmY9uVlhacOZP+hUSaPSCMcSDTiRvtQ61o48xnnoiZN3CINHSXJotB3wnMZ9p/Mse9AeW04E&#10;hz29OKqP1Y9PXNrl0+p+uiyOb/j1vXdyKRZizN3tuH0GJTTKNfzffrcGiscc/s6kI6D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dpaQxAAAANwAAAAPAAAAAAAAAAAA&#10;AAAAAKECAABkcnMvZG93bnJldi54bWxQSwUGAAAAAAQABAD5AAAAkgMAAAAA&#10;" strokecolor="#5b9bd5 [3204]" strokeweight=".5pt">
                      <v:stroke endarrow="block" joinstyle="miter"/>
                    </v:shape>
                    <v:line id="Прямая соединительная линия 473" o:spid="_x0000_s1241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Ii/sUAAADcAAAADwAAAGRycy9kb3ducmV2LnhtbESPT2vCQBTE7wW/w/KE3urGWoxEV5GC&#10;0pNQ/xy8PbLPbDT7NmbXJH77bqHQ4zAzv2EWq95WoqXGl44VjEcJCOLc6ZILBcfD5m0GwgdkjZVj&#10;UvAkD6vl4GWBmXYdf1O7D4WIEPYZKjAh1JmUPjdk0Y9cTRy9i2sshiibQuoGuwi3lXxPkqm0WHJc&#10;MFjTp6H8tn9YBXfMN2TPp22bdKadTC/1Lr2elXod9us5iEB9+A//tb+0go90Ar9n4hGQy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aIi/sUAAADcAAAADwAAAAAAAAAA&#10;AAAAAAChAgAAZHJzL2Rvd25yZXYueG1sUEsFBgAAAAAEAAQA+QAAAJMDAAAAAA==&#10;" strokecolor="#5b9bd5 [3204]" strokeweight=".5pt">
                      <v:stroke joinstyle="miter"/>
                    </v:line>
                    <v:shape id="Прямая со стрелкой 486" o:spid="_x0000_s1242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jgtMMAAADcAAAADwAAAGRycy9kb3ducmV2LnhtbESPT2vCQBDF70K/wzKFXqRulCgaXaUU&#10;Sntt1OJxyI7ZYHY2ZKcav323UOjx8f78eJvd4Ft1pT42gQ1MJxko4irYhmsDh/3b8xJUFGSLbWAy&#10;cKcIu+3DaIOFDTf+pGsptUojHAs04ES6QutYOfIYJ6EjTt459B4lyb7WtsdbGvetnmXZQntsOBEc&#10;dvTqqLqU3z5x6TAbl/PxKr+84/H05eSeT8WYp8fhZQ1KaJD/8F/7wxrIlwv4PZOOgN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Y4LTDAAAA3AAAAA8AAAAAAAAAAAAA&#10;AAAAoQIAAGRycy9kb3ducmV2LnhtbFBLBQYAAAAABAAEAPkAAACRAwAAAAA=&#10;" strokecolor="#5b9bd5 [3204]" strokeweight=".5pt">
                      <v:stroke endarrow="block" joinstyle="miter"/>
                    </v:shape>
                    <v:shape id="Соединительная линия уступом 487" o:spid="_x0000_s1243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eiubcQAAADcAAAADwAAAGRycy9kb3ducmV2LnhtbESPQYvCMBSE7wv+h/CEva2pIirVKEVw&#10;EfawWr14ezTPpti8lCZb67/fCILHYWa+YVab3taio9ZXjhWMRwkI4sLpiksF59PuawHCB2SNtWNS&#10;8CAPm/XgY4Wpdnc+UpeHUkQI+xQVmBCaVEpfGLLoR64hjt7VtRZDlG0pdYv3CLe1nCTJTFqsOC4Y&#10;bGhrqLjlf1bB/JqcZjy5mN/vPNv+9N3hcegypT6HfbYEEagP7/CrvdcKpos5PM/EIyD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6K5txAAAANwAAAAPAAAAAAAAAAAA&#10;AAAAAKECAABkcnMvZG93bnJldi54bWxQSwUGAAAAAAQABAD5AAAAkgMAAAAA&#10;" strokecolor="#5b9bd5 [3204]" strokeweight=".5pt"/>
                  </v:group>
                </v:group>
              </v:group>
            </w:pict>
          </mc:Fallback>
        </mc:AlternateContent>
      </w:r>
      <w:r w:rsidR="001270F1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015AFE55" wp14:editId="1ADBC33F">
                <wp:simplePos x="0" y="0"/>
                <wp:positionH relativeFrom="column">
                  <wp:posOffset>2617076</wp:posOffset>
                </wp:positionH>
                <wp:positionV relativeFrom="paragraph">
                  <wp:posOffset>10713632</wp:posOffset>
                </wp:positionV>
                <wp:extent cx="2914234" cy="2975728"/>
                <wp:effectExtent l="0" t="0" r="19685" b="34290"/>
                <wp:wrapNone/>
                <wp:docPr id="731" name="Группа 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4234" cy="2975728"/>
                          <a:chOff x="0" y="0"/>
                          <a:chExt cx="2914234" cy="2975728"/>
                        </a:xfrm>
                      </wpg:grpSpPr>
                      <wps:wsp>
                        <wps:cNvPr id="597" name="Прямая соединительная линия 597"/>
                        <wps:cNvCnPr/>
                        <wps:spPr>
                          <a:xfrm flipH="1">
                            <a:off x="1324303" y="0"/>
                            <a:ext cx="158993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" name="Прямая соединительная линия 600"/>
                        <wps:cNvCnPr/>
                        <wps:spPr>
                          <a:xfrm>
                            <a:off x="1324303" y="0"/>
                            <a:ext cx="0" cy="268005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1" name="Прямая соединительная линия 601"/>
                        <wps:cNvCnPr/>
                        <wps:spPr>
                          <a:xfrm flipH="1">
                            <a:off x="0" y="2680138"/>
                            <a:ext cx="13310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2" name="Прямая соединительная линия 602"/>
                        <wps:cNvCnPr/>
                        <wps:spPr>
                          <a:xfrm>
                            <a:off x="0" y="2680138"/>
                            <a:ext cx="0" cy="2955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53B85" id="Группа 731" o:spid="_x0000_s1026" style="position:absolute;margin-left:206.05pt;margin-top:843.6pt;width:229.45pt;height:234.3pt;z-index:251826176" coordsize="29142,29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">
                <v:line id="Прямая соединительная линия 597" o:spid="_x0000_s1027" style="position:absolute;flip:x;visibility:visible;mso-wrap-style:square" from="13243,0" to="2914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yrVMUAAADcAAAADwAAAGRycy9kb3ducmV2LnhtbESPT4vCMBTE74LfIbyFvWm6Qv1TjSKi&#10;IIiCrh68PZu3bdfmpTRZrd/eCMIeh5n5DTOZNaYUN6pdYVnBVzcCQZxaXXCm4Pi96gxBOI+ssbRM&#10;Ch7kYDZttyaYaHvnPd0OPhMBwi5BBbn3VSKlS3My6Lq2Ig7ej60N+iDrTOoa7wFuStmLor40WHBY&#10;yLGiRU7p9fBnFKz09sLDkdudT7bob9a/1WkZx0p9fjTzMQhPjf8Pv9trrSAeDeB1JhwBOX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QyrVMUAAADcAAAADwAAAAAAAAAA&#10;AAAAAAChAgAAZHJzL2Rvd25yZXYueG1sUEsFBgAAAAAEAAQA+QAAAJMDAAAAAA==&#10;" strokecolor="#5b9bd5 [3204]" strokeweight=".5pt">
                  <v:stroke joinstyle="miter"/>
                </v:line>
                <v:line id="Прямая соединительная линия 600" o:spid="_x0000_s1028" style="position:absolute;visibility:visible;mso-wrap-style:square" from="13243,0" to="13243,26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KhFcEAAADcAAAADwAAAGRycy9kb3ducmV2LnhtbERPz2vCMBS+D/wfwhN2m4kOutGZFhEU&#10;T8LcdvD2aJ5Nt+alNrGt//1yGOz48f1el5NrxUB9aDxrWC4UCOLKm4ZrDZ8fu6dXECEiG2w9k4Y7&#10;BSiL2cMac+NHfqfhFGuRQjjkqMHG2OVShsqSw7DwHXHiLr53GBPsa2l6HFO4a+VKqUw6bDg1WOxo&#10;a6n6Od2chitWO3Lnr/2gRjs8Z5fu+PJ91vpxPm3eQESa4r/4z30wGjKV5qcz6QjI4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sqEVwQAAANwAAAAPAAAAAAAAAAAAAAAA&#10;AKECAABkcnMvZG93bnJldi54bWxQSwUGAAAAAAQABAD5AAAAjwMAAAAA&#10;" strokecolor="#5b9bd5 [3204]" strokeweight=".5pt">
                  <v:stroke joinstyle="miter"/>
                </v:line>
                <v:line id="Прямая соединительная линия 601" o:spid="_x0000_s1029" style="position:absolute;flip:x;visibility:visible;mso-wrap-style:square" from="0,26801" to="13310,26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ZiQMYAAADcAAAADwAAAGRycy9kb3ducmV2LnhtbESPQWvCQBSE74X+h+UJ3upGISGmriJF&#10;IVBaaDSH3p7ZZ5I2+zZkV03/fbdQ8DjMzDfMajOaTlxpcK1lBfNZBIK4srrlWsHxsH9KQTiPrLGz&#10;TAp+yMFm/fiwwkzbG3/QtfC1CBB2GSpovO8zKV3VkEE3sz1x8M52MOiDHGqpB7wFuOnkIooSabDl&#10;sNBgTy8NVd/FxSjY67cTp0v3/lnaNnnNv/pyF8dKTSfj9hmEp9Hfw//tXCtIojn8nQlHQK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GYkDGAAAA3AAAAA8AAAAAAAAA&#10;AAAAAAAAoQIAAGRycy9kb3ducmV2LnhtbFBLBQYAAAAABAAEAPkAAACUAwAAAAA=&#10;" strokecolor="#5b9bd5 [3204]" strokeweight=".5pt">
                  <v:stroke joinstyle="miter"/>
                </v:line>
                <v:line id="Прямая соединительная линия 602" o:spid="_x0000_s1030" style="position:absolute;visibility:visible;mso-wrap-style:square" from="0,26801" to="0,29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ya+cQAAADcAAAADwAAAGRycy9kb3ducmV2LnhtbESPQWsCMRSE7wX/Q3hCbzVRYSurUURQ&#10;PBVq24O3x+a5Wd28rJu4u/33TaHQ4zAz3zCrzeBq0VEbKs8aphMFgrjwpuJSw+fH/mUBIkRkg7Vn&#10;0vBNATbr0dMKc+N7fqfuFEuRIBxy1GBjbHIpQ2HJYZj4hjh5F986jEm2pTQt9gnuajlTKpMOK04L&#10;FhvaWSpup4fTcMdiT+78dehUb7t5dmneXq9nrZ/Hw3YJItIQ/8N/7aPRkKkZ/J5JR0C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LJr5xAAAANwAAAAPAAAAAAAAAAAA&#10;AAAAAKECAABkcnMvZG93bnJldi54bWxQSwUGAAAAAAQABAD5AAAAkgMAAAAA&#10;" strokecolor="#5b9bd5 [3204]" strokeweight=".5pt">
                  <v:stroke joinstyle="miter"/>
                </v:line>
              </v:group>
            </w:pict>
          </mc:Fallback>
        </mc:AlternateContent>
      </w:r>
      <w:r w:rsidR="001270F1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7BDDFC7C" wp14:editId="0E2C1A06">
                <wp:simplePos x="0" y="0"/>
                <wp:positionH relativeFrom="column">
                  <wp:posOffset>5533697</wp:posOffset>
                </wp:positionH>
                <wp:positionV relativeFrom="paragraph">
                  <wp:posOffset>9200143</wp:posOffset>
                </wp:positionV>
                <wp:extent cx="2806065" cy="2245995"/>
                <wp:effectExtent l="0" t="0" r="13335" b="40005"/>
                <wp:wrapNone/>
                <wp:docPr id="596" name="Группа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6065" cy="2245995"/>
                          <a:chOff x="0" y="0"/>
                          <a:chExt cx="2806262" cy="2246586"/>
                        </a:xfrm>
                      </wpg:grpSpPr>
                      <wpg:grpSp>
                        <wpg:cNvPr id="509" name="Группа 509"/>
                        <wpg:cNvGrpSpPr/>
                        <wpg:grpSpPr>
                          <a:xfrm>
                            <a:off x="0" y="0"/>
                            <a:ext cx="2806262" cy="2057941"/>
                            <a:chOff x="0" y="0"/>
                            <a:chExt cx="2806262" cy="2057941"/>
                          </a:xfrm>
                        </wpg:grpSpPr>
                        <wps:wsp>
                          <wps:cNvPr id="504" name="Прямая соединительная линия 504"/>
                          <wps:cNvCnPr/>
                          <wps:spPr>
                            <a:xfrm>
                              <a:off x="2806262" y="0"/>
                              <a:ext cx="0" cy="205794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6122DE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6" name="Прямая соединительная линия 506"/>
                          <wps:cNvCnPr/>
                          <wps:spPr>
                            <a:xfrm flipH="1">
                              <a:off x="0" y="2049517"/>
                              <a:ext cx="2805885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6122DE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7" name="Прямая соединительная линия 507"/>
                        <wps:cNvCnPr/>
                        <wps:spPr>
                          <a:xfrm>
                            <a:off x="0" y="2049517"/>
                            <a:ext cx="0" cy="19706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6122DE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F14F0" id="Группа 596" o:spid="_x0000_s1026" style="position:absolute;margin-left:435.7pt;margin-top:724.4pt;width:220.95pt;height:176.85pt;z-index:251819008" coordsize="28062,22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">
                <v:group id="Группа 509" o:spid="_x0000_s1027" style="position:absolute;width:28062;height:20579" coordsize="28062,205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Gf2MUAAADcAAAADwAAAGRycy9kb3ducmV2LnhtbESPT4vCMBTE7wt+h/AE&#10;b5pWUdyuUURUPIjgH1j29miebbF5KU1s67ffLAh7HGbmN8xi1ZlSNFS7wrKCeBSBIE6tLjhTcLvu&#10;hnMQziNrLC2Tghc5WC17HwtMtG35TM3FZyJA2CWoIPe+SqR0aU4G3chWxMG729qgD7LOpK6xDXBT&#10;ynEUzaTBgsNCjhVtckofl6dRsG+xXU/ibXN83Devn+v09H2MSalBv1t/gfDU+f/wu33QCqbRJ/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Fxn9jFAAAA3AAA&#10;AA8AAAAAAAAAAAAAAAAAqgIAAGRycy9kb3ducmV2LnhtbFBLBQYAAAAABAAEAPoAAACcAwAAAAA=&#10;">
                  <v:line id="Прямая соединительная линия 504" o:spid="_x0000_s1028" style="position:absolute;visibility:visible;mso-wrap-style:square" from="28062,0" to="28062,205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QkOsIAAADcAAAADwAAAGRycy9kb3ducmV2LnhtbESPQYvCMBSE7wv+h/AEb2uqqEg1igii&#10;F8WtotdH82yLzUtpYq3/3gjCHoeZ+YaZL1tTioZqV1hWMOhHIIhTqwvOFJxPm98pCOeRNZaWScGL&#10;HCwXnZ85xto++Y+axGciQNjFqCD3voqldGlOBl3fVsTBu9naoA+yzqSu8RngppTDKJpIgwWHhRwr&#10;WueU3pOHUaBfl9JUk21zPRx3w9N+LAuzbZTqddvVDISn1v+Hv+2dVjCORvA5E46AXL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fQkOsIAAADcAAAADwAAAAAAAAAAAAAA&#10;AAChAgAAZHJzL2Rvd25yZXYueG1sUEsFBgAAAAAEAAQA+QAAAJADAAAAAA==&#10;" strokecolor="#6122de" strokeweight=".5pt">
                    <v:stroke joinstyle="miter"/>
                  </v:line>
                  <v:line id="Прямая соединительная линия 506" o:spid="_x0000_s1029" style="position:absolute;flip:x;visibility:visible;mso-wrap-style:square" from="0,20495" to="28058,20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Rg4cQAAADcAAAADwAAAGRycy9kb3ducmV2LnhtbESPQWsCMRSE70L/Q3hCb5poqZTVKK10&#10;0Zt0baHH5+Z1d9nNy5Kkuv77Rih4HGbmG2a1GWwnzuRD41jDbKpAEJfONFxp+DzmkxcQISIb7ByT&#10;hisF2KwfRivMjLvwB52LWIkE4ZChhjrGPpMylDVZDFPXEyfvx3mLMUlfSePxkuC2k3OlFtJiw2mh&#10;xp62NZVt8Ws1HLqSv13ePhW56ve7t8p/vbcnrR/Hw+sSRKQh3sP/7b3R8KwWcDu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tGDhxAAAANwAAAAPAAAAAAAAAAAA&#10;AAAAAKECAABkcnMvZG93bnJldi54bWxQSwUGAAAAAAQABAD5AAAAkgMAAAAA&#10;" strokecolor="#6122de" strokeweight=".5pt">
                    <v:stroke joinstyle="miter"/>
                  </v:line>
                </v:group>
                <v:line id="Прямая соединительная линия 507" o:spid="_x0000_s1030" style="position:absolute;visibility:visible;mso-wrap-style:square" from="0,20495" to="0,224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a6TcIAAADcAAAADwAAAGRycy9kb3ducmV2LnhtbESPQYvCMBSE74L/ITzBm6YKuks1igii&#10;F8Wti14fzbMtNi+libX+eyMIHoeZ+YaZL1tTioZqV1hWMBpGIIhTqwvOFPyfNoNfEM4jaywtk4In&#10;OVguup05xto++I+axGciQNjFqCD3voqldGlOBt3QVsTBu9raoA+yzqSu8RHgppTjKJpKgwWHhRwr&#10;WueU3pK7UaCf59JU021zORx349N+IguzbZTq99rVDISn1n/Dn/ZOK5hEP/A+E46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Sa6TcIAAADcAAAADwAAAAAAAAAAAAAA&#10;AAChAgAAZHJzL2Rvd25yZXYueG1sUEsFBgAAAAAEAAQA+QAAAJADAAAAAA==&#10;" strokecolor="#6122de" strokeweight=".5pt">
                  <v:stroke joinstyle="miter"/>
                </v:line>
              </v:group>
            </w:pict>
          </mc:Fallback>
        </mc:AlternateContent>
      </w:r>
      <w:r w:rsidR="001270F1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CEF0284" wp14:editId="08404D7C">
                <wp:simplePos x="0" y="0"/>
                <wp:positionH relativeFrom="column">
                  <wp:posOffset>2617076</wp:posOffset>
                </wp:positionH>
                <wp:positionV relativeFrom="paragraph">
                  <wp:posOffset>9200143</wp:posOffset>
                </wp:positionV>
                <wp:extent cx="4666615" cy="2282190"/>
                <wp:effectExtent l="0" t="0" r="19685" b="22860"/>
                <wp:wrapNone/>
                <wp:docPr id="508" name="Группа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615" cy="2282190"/>
                          <a:chOff x="0" y="0"/>
                          <a:chExt cx="4666896" cy="2282321"/>
                        </a:xfrm>
                      </wpg:grpSpPr>
                      <wps:wsp>
                        <wps:cNvPr id="498" name="Прямая соединительная линия 498"/>
                        <wps:cNvCnPr/>
                        <wps:spPr>
                          <a:xfrm>
                            <a:off x="4650827" y="0"/>
                            <a:ext cx="0" cy="18288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9" name="Прямая соединительная линия 499"/>
                        <wps:cNvCnPr/>
                        <wps:spPr>
                          <a:xfrm flipH="1">
                            <a:off x="0" y="1828800"/>
                            <a:ext cx="466689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3" name="Прямая соединительная линия 503"/>
                        <wps:cNvCnPr/>
                        <wps:spPr>
                          <a:xfrm>
                            <a:off x="0" y="1813034"/>
                            <a:ext cx="0" cy="4692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0F224" id="Группа 508" o:spid="_x0000_s1026" style="position:absolute;margin-left:206.05pt;margin-top:724.4pt;width:367.45pt;height:179.7pt;z-index:251812864" coordsize="46668,22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">
                <v:line id="Прямая соединительная линия 498" o:spid="_x0000_s1027" style="position:absolute;visibility:visible;mso-wrap-style:square" from="46508,0" to="46508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pRscMAAADcAAAADwAAAGRycy9kb3ducmV2LnhtbERPy2oCMRTdF/oP4Ra6KZrxQbVTo0hp&#10;qS47Krq8TK6T0cnNMIka/75ZFLo8nPdsEW0jrtT52rGCQT8DQVw6XXOlYLv56k1B+ICssXFMCu7k&#10;YTF/fJhhrt2Nf+hahEqkEPY5KjAhtLmUvjRk0fddS5y4o+sshgS7SuoObyncNnKYZa/SYs2pwWBL&#10;H4bKc3GxCnYv6+9hddybMl5Oo4P+vMfRpFDq+Sku30EEiuFf/OdeaQXjt7Q2nUlHQM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rqUbHDAAAA3AAAAA8AAAAAAAAAAAAA&#10;AAAAoQIAAGRycy9kb3ducmV2LnhtbFBLBQYAAAAABAAEAPkAAACRAwAAAAA=&#10;" strokecolor="#ffc000 [3207]" strokeweight=".5pt">
                  <v:stroke joinstyle="miter"/>
                </v:line>
                <v:line id="Прямая соединительная линия 499" o:spid="_x0000_s1028" style="position:absolute;flip:x;visibility:visible;mso-wrap-style:square" from="0,18288" to="46668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yHKsUAAADcAAAADwAAAGRycy9kb3ducmV2LnhtbESP3WoCMRSE7wXfIZxC72q2VkVXo6jQ&#10;0iII/jzAcXO6G7o5WZJ0d/v2TaHg5TAz3zCrTW9r0ZIPxrGC51EGgrhw2nCp4Hp5fZqDCBFZY+2Y&#10;FPxQgM16OFhhrl3HJ2rPsRQJwiFHBVWMTS5lKCqyGEauIU7ep/MWY5K+lNpjl+C2luMsm0mLhtNC&#10;hQ3tKyq+zt9WQXswu4+XyY2MP5bNdD592186q9TjQ79dgojUx3v4v/2uFUwWC/g7k46AXP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yHKsUAAADcAAAADwAAAAAAAAAA&#10;AAAAAAChAgAAZHJzL2Rvd25yZXYueG1sUEsFBgAAAAAEAAQA+QAAAJMDAAAAAA==&#10;" strokecolor="#ffc000 [3207]" strokeweight=".5pt">
                  <v:stroke joinstyle="miter"/>
                </v:line>
                <v:line id="Прямая соединительная линия 503" o:spid="_x0000_s1029" style="position:absolute;visibility:visible;mso-wrap-style:square" from="0,18130" to="0,22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VZ2sUAAADcAAAADwAAAGRycy9kb3ducmV2LnhtbESPQWsCMRSE7wX/Q3iCl1KzutiW1ShF&#10;LK1Hty3t8bF5btZuXpZN1PjvG0HocZiZb5jFKtpWnKj3jWMFk3EGgrhyuuFawefH68MzCB+QNbaO&#10;ScGFPKyWg7sFFtqdeUenMtQiQdgXqMCE0BVS+sqQRT92HXHy9q63GJLsa6l7PCe4beU0yx6lxYbT&#10;gsGO1oaq3/JoFXzdb9+m9f7bVPF4yH/05hLzp1Kp0TC+zEEEiuE/fGu/awWzLIfrmXQ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qVZ2sUAAADcAAAADwAAAAAAAAAA&#10;AAAAAAChAgAAZHJzL2Rvd25yZXYueG1sUEsFBgAAAAAEAAQA+QAAAJMDAAAAAA==&#10;" strokecolor="#ffc000 [3207]" strokeweight=".5pt">
                  <v:stroke joinstyle="miter"/>
                </v:line>
              </v:group>
            </w:pict>
          </mc:Fallback>
        </mc:AlternateContent>
      </w:r>
      <w:r w:rsidR="00491100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5E9451F" wp14:editId="010D7D26">
                <wp:simplePos x="0" y="0"/>
                <wp:positionH relativeFrom="column">
                  <wp:posOffset>923925</wp:posOffset>
                </wp:positionH>
                <wp:positionV relativeFrom="paragraph">
                  <wp:posOffset>11089881</wp:posOffset>
                </wp:positionV>
                <wp:extent cx="1151890" cy="228600"/>
                <wp:effectExtent l="0" t="0" r="29210" b="57150"/>
                <wp:wrapNone/>
                <wp:docPr id="367" name="Группа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" cy="228600"/>
                          <a:chOff x="0" y="0"/>
                          <a:chExt cx="1151890" cy="228600"/>
                        </a:xfrm>
                      </wpg:grpSpPr>
                      <wps:wsp>
                        <wps:cNvPr id="234" name="Прямая соединительная линия 234"/>
                        <wps:cNvCnPr/>
                        <wps:spPr>
                          <a:xfrm>
                            <a:off x="0" y="0"/>
                            <a:ext cx="115189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рямая со стрелкой 235"/>
                        <wps:cNvCnPr/>
                        <wps:spPr>
                          <a:xfrm>
                            <a:off x="583324" y="0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DEFEA" id="Группа 367" o:spid="_x0000_s1026" style="position:absolute;margin-left:72.75pt;margin-top:873.2pt;width:90.7pt;height:18pt;z-index:251792384" coordsize="11518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">
                <v:line id="Прямая соединительная линия 234" o:spid="_x0000_s1027" style="position:absolute;visibility:visible;mso-wrap-style:square" from="0,0" to="1151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rBssQAAADcAAAADwAAAGRycy9kb3ducmV2LnhtbESPQWvCQBSE70L/w/IK3nRTFVtSVymC&#10;4knQtgdvj+wzG82+jdk1if/eFQSPw8x8w8wWnS1FQ7UvHCv4GCYgiDOnC84V/P2uBl8gfEDWWDom&#10;BTfysJi/9WaYatfyjpp9yEWEsE9RgQmhSqX0mSGLfugq4ugdXW0xRFnnUtfYRrgt5ShJptJiwXHB&#10;YEVLQ9l5f7UKLpityB7+103SmmY8PVbbz9NBqf579/MNIlAXXuFne6MVjMYTeJyJR0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asGyxAAAANwAAAAPAAAAAAAAAAAA&#10;AAAAAKECAABkcnMvZG93bnJldi54bWxQSwUGAAAAAAQABAD5AAAAkgMAAAAA&#10;" strokecolor="#5b9bd5 [3204]" strokeweight=".5pt">
                  <v:stroke joinstyle="miter"/>
                </v:line>
                <v:shape id="Прямая со стрелкой 235" o:spid="_x0000_s1028" type="#_x0000_t32" style="position:absolute;left:5833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513MQAAADcAAAADwAAAGRycy9kb3ducmV2LnhtbESPT2vCQBDF74V+h2WEXkQ3pio2ukop&#10;lPbaVMXjkJ1mg9nZkJ1q/PbdQqHHx/vz4212g2/VhfrYBDYwm2agiKtgG64N7D9fJytQUZAttoHJ&#10;wI0i7Lb3dxssbLjyB11KqVUa4VigASfSFVrHypHHOA0dcfK+Qu9RkuxrbXu8pnHf6jzLltpjw4ng&#10;sKMXR9W5/PaJS/t8XC7GT/PzGx5ORye3+UyMeRgNz2tQQoP8h//a79ZA/riA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nXcxAAAANwAAAAPAAAAAAAAAAAA&#10;AAAAAKECAABkcnMvZG93bnJldi54bWxQSwUGAAAAAAQABAD5AAAAkgMAAAAA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491100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7D86C7D5" wp14:editId="36AD3CF4">
                <wp:simplePos x="0" y="0"/>
                <wp:positionH relativeFrom="column">
                  <wp:posOffset>4177862</wp:posOffset>
                </wp:positionH>
                <wp:positionV relativeFrom="paragraph">
                  <wp:posOffset>8774474</wp:posOffset>
                </wp:positionV>
                <wp:extent cx="5186855" cy="4918841"/>
                <wp:effectExtent l="0" t="0" r="33020" b="15240"/>
                <wp:wrapNone/>
                <wp:docPr id="369" name="Группа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855" cy="4918841"/>
                          <a:chOff x="0" y="0"/>
                          <a:chExt cx="5186855" cy="4918841"/>
                        </a:xfrm>
                      </wpg:grpSpPr>
                      <wps:wsp>
                        <wps:cNvPr id="146" name="Прямая соединительная линия 146"/>
                        <wps:cNvCnPr/>
                        <wps:spPr>
                          <a:xfrm>
                            <a:off x="0" y="0"/>
                            <a:ext cx="0" cy="2349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16F6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Прямая соединительная линия 147"/>
                        <wps:cNvCnPr/>
                        <wps:spPr>
                          <a:xfrm>
                            <a:off x="0" y="2349062"/>
                            <a:ext cx="518685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16F6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Прямая соединительная линия 149"/>
                        <wps:cNvCnPr/>
                        <wps:spPr>
                          <a:xfrm>
                            <a:off x="5186855" y="2349062"/>
                            <a:ext cx="0" cy="256977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16F6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429EF" id="Группа 369" o:spid="_x0000_s1026" style="position:absolute;margin-left:328.95pt;margin-top:690.9pt;width:408.4pt;height:387.3pt;z-index:251827200" coordsize="51868,49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">
                <v:line id="Прямая соединительная линия 146" o:spid="_x0000_s1027" style="position:absolute;visibility:visible;mso-wrap-style:square" from="0,0" to="0,23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QyosQAAADcAAAADwAAAGRycy9kb3ducmV2LnhtbERP22rCQBB9F/oPyxT6phtLkZK6SizU&#10;llpQox8wZsckbXY2ZKcx/Xu3UOjbHM515svBNaqnLtSeDUwnCSjiwtuaSwPHw8v4EVQQZIuNZzLw&#10;QwGWi5vRHFPrL7ynPpdSxRAOKRqoRNpU61BU5DBMfEscubPvHEqEXalth5cY7hp9nyQz7bDm2FBh&#10;S88VFV/5tzMgm102lY/8ffW5Xu9e96c+W7VbY+5uh+wJlNAg/+I/95uN8x9m8PtMvEAv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JDKixAAAANwAAAAPAAAAAAAAAAAA&#10;AAAAAKECAABkcnMvZG93bnJldi54bWxQSwUGAAAAAAQABAD5AAAAkgMAAAAA&#10;" strokecolor="#f16f6f" strokeweight=".5pt">
                  <v:stroke joinstyle="miter"/>
                </v:line>
                <v:line id="Прямая соединительная линия 147" o:spid="_x0000_s1028" style="position:absolute;visibility:visible;mso-wrap-style:square" from="0,23490" to="51868,234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iXOcQAAADcAAAADwAAAGRycy9kb3ducmV2LnhtbERP20rDQBB9F/yHZQTf7KZStKTdllRo&#10;FS20TfsBY3ZMotnZkB3T+PeuIPRtDuc68+XgGtVTF2rPBsajBBRx4W3NpYHTcX03BRUE2WLjmQz8&#10;UIDl4vpqjqn1Zz5Qn0upYgiHFA1UIm2qdSgqchhGviWO3IfvHEqEXalth+cY7hp9nyQP2mHNsaHC&#10;lp4qKr7yb2dA3vbZWLb56+pzs9k/H977bNXujLm9GbIZKKFBLuJ/94uN8yeP8PdMvEA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aJc5xAAAANwAAAAPAAAAAAAAAAAA&#10;AAAAAKECAABkcnMvZG93bnJldi54bWxQSwUGAAAAAAQABAD5AAAAkgMAAAAA&#10;" strokecolor="#f16f6f" strokeweight=".5pt">
                  <v:stroke joinstyle="miter"/>
                </v:line>
                <v:line id="Прямая соединительная линия 149" o:spid="_x0000_s1029" style="position:absolute;visibility:visible;mso-wrap-style:square" from="51868,23490" to="51868,49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um0MQAAADcAAAADwAAAGRycy9kb3ducmV2LnhtbERP20rDQBB9F/yHZQTf7KZSxKbdllRo&#10;FS20TfsBY3ZMotnZkB3T+PeuIPRtDuc68+XgGtVTF2rPBsajBBRx4W3NpYHTcX33CCoIssXGMxn4&#10;oQDLxfXVHFPrz3ygPpdSxRAOKRqoRNpU61BU5DCMfEscuQ/fOZQIu1LbDs8x3DX6PkketMOaY0OF&#10;LT1VVHzl386AvO2zsWzz19XnZrN/Prz32ardGXN7M2QzUEKDXMT/7hcb50+m8PdMvEA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u6bQxAAAANwAAAAPAAAAAAAAAAAA&#10;AAAAAKECAABkcnMvZG93bnJldi54bWxQSwUGAAAAAAQABAD5AAAAkgMAAAAA&#10;" strokecolor="#f16f6f" strokeweight=".5pt">
                  <v:stroke joinstyle="miter"/>
                </v:line>
              </v:group>
            </w:pict>
          </mc:Fallback>
        </mc:AlternateContent>
      </w:r>
      <w:r w:rsidR="00491100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2F082459" wp14:editId="66673DA6">
                <wp:simplePos x="0" y="0"/>
                <wp:positionH relativeFrom="column">
                  <wp:posOffset>6921062</wp:posOffset>
                </wp:positionH>
                <wp:positionV relativeFrom="paragraph">
                  <wp:posOffset>8774474</wp:posOffset>
                </wp:positionV>
                <wp:extent cx="4177862" cy="4918381"/>
                <wp:effectExtent l="0" t="0" r="13335" b="34925"/>
                <wp:wrapNone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7862" cy="4918381"/>
                          <a:chOff x="0" y="0"/>
                          <a:chExt cx="4177862" cy="4918381"/>
                        </a:xfrm>
                      </wpg:grpSpPr>
                      <wps:wsp>
                        <wps:cNvPr id="182" name="Прямая соединительная линия 182"/>
                        <wps:cNvCnPr/>
                        <wps:spPr>
                          <a:xfrm>
                            <a:off x="4177862" y="0"/>
                            <a:ext cx="0" cy="45877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Прямая соединительная линия 183"/>
                        <wps:cNvCnPr/>
                        <wps:spPr>
                          <a:xfrm flipH="1">
                            <a:off x="0" y="4587765"/>
                            <a:ext cx="417786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Прямая соединительная линия 185"/>
                        <wps:cNvCnPr/>
                        <wps:spPr>
                          <a:xfrm>
                            <a:off x="0" y="4587765"/>
                            <a:ext cx="0" cy="33061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D9DB4D" id="Группа 368" o:spid="_x0000_s1026" style="position:absolute;margin-left:544.95pt;margin-top:690.9pt;width:328.95pt;height:387.25pt;z-index:251828224" coordsize="41778,49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">
                <v:line id="Прямая соединительная линия 182" o:spid="_x0000_s1027" style="position:absolute;visibility:visible;mso-wrap-style:square" from="41778,0" to="41778,4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VUxsEAAADcAAAADwAAAGRycy9kb3ducmV2LnhtbERPS4vCMBC+C/sfwix401QXVLpGEcFl&#10;T4KPPXgbmrGpNpPaZNv6740geJuP7znzZWdL0VDtC8cKRsMEBHHmdMG5guNhM5iB8AFZY+mYFNzJ&#10;w3Lx0Ztjql3LO2r2IRcxhH2KCkwIVSqlzwxZ9ENXEUfu7GqLIcI6l7rGNobbUo6TZCItFhwbDFa0&#10;NpRd9/9WwQ2zDdnT30+TtKb5mpyr7fRyUqr/2a2+QQTqwlv8cv/qOH82hucz8QK5e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VVTGwQAAANwAAAAPAAAAAAAAAAAAAAAA&#10;AKECAABkcnMvZG93bnJldi54bWxQSwUGAAAAAAQABAD5AAAAjwMAAAAA&#10;" strokecolor="#5b9bd5 [3204]" strokeweight=".5pt">
                  <v:stroke joinstyle="miter"/>
                </v:line>
                <v:line id="Прямая соединительная линия 183" o:spid="_x0000_s1028" style="position:absolute;flip:x;visibility:visible;mso-wrap-style:square" from="0,45877" to="41778,45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GXk8QAAADcAAAADwAAAGRycy9kb3ducmV2LnhtbERPTWvCQBC9F/oflin01mxqSYipq5Si&#10;IIhCox68TbPTJG12NmRXjf/eFYTe5vE+ZzIbTCtO1LvGsoLXKAZBXFrdcKVgt128ZCCcR9bYWiYF&#10;F3Iwmz4+TDDX9sxfdCp8JUIIuxwV1N53uZSurMmgi2xHHLgf2xv0AfaV1D2eQ7hp5SiOU2mw4dBQ&#10;Y0efNZV/xdEoWOj1N2djtznsbZOulr/dfp4kSj0/DR/vIDwN/l98dy91mJ+9we2ZcIGcX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YZeTxAAAANwAAAAPAAAAAAAAAAAA&#10;AAAAAKECAABkcnMvZG93bnJldi54bWxQSwUGAAAAAAQABAD5AAAAkgMAAAAA&#10;" strokecolor="#5b9bd5 [3204]" strokeweight=".5pt">
                  <v:stroke joinstyle="miter"/>
                </v:line>
                <v:line id="Прямая соединительная линия 185" o:spid="_x0000_s1029" style="position:absolute;visibility:visible;mso-wrap-style:square" from="0,45877" to="0,491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bzMssIAAADcAAAADwAAAGRycy9kb3ducmV2LnhtbERPS4vCMBC+L/gfwgh701RlVapRZEHZ&#10;04Kvg7ehGZtqM+k2se3++40g7G0+vucs150tRUO1LxwrGA0TEMSZ0wXnCk7H7WAOwgdkjaVjUvBL&#10;Htar3tsSU+1a3lNzCLmIIexTVGBCqFIpfWbIoh+6ijhyV1dbDBHWudQ1tjHclnKcJFNpseDYYLCi&#10;T0PZ/fCwCn4w25K9nHdN0ppmMr1W37PbRan3frdZgAjUhX/xy/2l4/z5BzyfiRfI1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bzMssIAAADcAAAADwAAAAAAAAAAAAAA&#10;AAChAgAAZHJzL2Rvd25yZXYueG1sUEsFBgAAAAAEAAQA+QAAAJADAAAAAA==&#10;" strokecolor="#5b9bd5 [3204]" strokeweight=".5pt">
                  <v:stroke joinstyle="miter"/>
                </v:line>
              </v:group>
            </w:pict>
          </mc:Fallback>
        </mc:AlternateContent>
      </w:r>
      <w:r w:rsidR="00DE2B2B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1B508E9" wp14:editId="392392EF">
                <wp:simplePos x="0" y="0"/>
                <wp:positionH relativeFrom="column">
                  <wp:posOffset>251964</wp:posOffset>
                </wp:positionH>
                <wp:positionV relativeFrom="paragraph">
                  <wp:posOffset>11091632</wp:posOffset>
                </wp:positionV>
                <wp:extent cx="398101" cy="369199"/>
                <wp:effectExtent l="0" t="0" r="21590" b="50165"/>
                <wp:wrapNone/>
                <wp:docPr id="170" name="Группа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01" cy="369199"/>
                          <a:chOff x="15766" y="-1"/>
                          <a:chExt cx="398101" cy="369199"/>
                        </a:xfrm>
                      </wpg:grpSpPr>
                      <wps:wsp>
                        <wps:cNvPr id="160" name="Соединительная линия уступом 160"/>
                        <wps:cNvCnPr/>
                        <wps:spPr>
                          <a:xfrm>
                            <a:off x="15766" y="0"/>
                            <a:ext cx="190487" cy="238097"/>
                          </a:xfrm>
                          <a:prstGeom prst="bentConnector3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Прямая со стрелкой 161"/>
                        <wps:cNvCnPr/>
                        <wps:spPr>
                          <a:xfrm>
                            <a:off x="204952" y="236483"/>
                            <a:ext cx="0" cy="1327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Соединительная линия уступом 169"/>
                        <wps:cNvCnPr/>
                        <wps:spPr>
                          <a:xfrm flipH="1">
                            <a:off x="204952" y="-1"/>
                            <a:ext cx="208915" cy="237490"/>
                          </a:xfrm>
                          <a:prstGeom prst="bentConnector3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996728" id="Группа 170" o:spid="_x0000_s1026" style="position:absolute;margin-left:19.85pt;margin-top:873.35pt;width:31.35pt;height:29.05pt;z-index:251770880;mso-width-relative:margin" coordorigin="15766,-1" coordsize="398101,369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">
                <v:shape id="Соединительная линия уступом 160" o:spid="_x0000_s1027" type="#_x0000_t34" style="position:absolute;left:15766;width:190487;height:238097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9MNMUAAADcAAAADwAAAGRycy9kb3ducmV2LnhtbESPQWvCQBCF7wX/wzJCL0U37UFqdBUV&#10;KoWKaBTPQ3ZMgtnZkF1N+u87B6G3Gd6b976ZL3tXqwe1ofJs4H2cgCLOva24MHA+fY0+QYWIbLH2&#10;TAZ+KcByMXiZY2p9x0d6ZLFQEsIhRQNljE2qdchLchjGviEW7epbh1HWttC2xU7CXa0/kmSiHVYs&#10;DSU2tCkpv2V3Z+DH7Z29ZPF0aNa33fTi99tV92bM67BfzUBF6uO/+Xn9bQV/IvjyjEy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B9MNMUAAADcAAAADwAAAAAAAAAA&#10;AAAAAAChAgAAZHJzL2Rvd25yZXYueG1sUEsFBgAAAAAEAAQA+QAAAJMDAAAAAA==&#10;" strokecolor="#5b9bd5 [3204]" strokeweight=".5pt"/>
                <v:shape id="Прямая со стрелкой 161" o:spid="_x0000_s1028" type="#_x0000_t32" style="position:absolute;left:204952;top:236483;width:0;height:132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M9vsQAAADcAAAADwAAAGRycy9kb3ducmV2LnhtbESPQWvCQBCF74X+h2UKXkQ3ESsaXaUU&#10;ir022uJxyI7ZYHY2ZKca/323UOhthvfmfW82u8G36kp9bAIbyKcZKOIq2IZrA8fD22QJKgqyxTYw&#10;GbhThN328WGDhQ03/qBrKbVKIRwLNOBEukLrWDnyGKehI07aOfQeJa19rW2PtxTuWz3LsoX22HAi&#10;OOzo1VF1Kb994tJxNi6fx6v5ZY+fpy8n93kuxoyehpc1KKFB/s1/1+821V/k8PtMmkBv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Ez2+xAAAANwAAAAPAAAAAAAAAAAA&#10;AAAAAKECAABkcnMvZG93bnJldi54bWxQSwUGAAAAAAQABAD5AAAAkgMAAAAA&#10;" strokecolor="#5b9bd5 [3204]" strokeweight=".5pt">
                  <v:stroke endarrow="block" joinstyle="miter"/>
                </v:shape>
                <v:shape id="Соединительная линия уступом 169" o:spid="_x0000_s1029" type="#_x0000_t34" style="position:absolute;left:204952;top:-1;width:208915;height:2374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na+sMAAADcAAAADwAAAGRycy9kb3ducmV2LnhtbERPTWvCQBC9C/6HZYTedKOHVFNXCUJL&#10;oQc18dLbkB2zwexsyG5j/PduodDbPN7nbPejbcVAvW8cK1guEhDEldMN1wou5ft8DcIHZI2tY1Lw&#10;IA/73XSyxUy7O59pKEItYgj7DBWYELpMSl8ZsugXriOO3NX1FkOEfS11j/cYblu5SpJUWmw4Nhjs&#10;6GCouhU/VsHrNSlTXn2b40eRH77G4fQ4DblSL7MxfwMRaAz/4j/3p47z0w38PhMvkLs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5Z2vrDAAAA3AAAAA8AAAAAAAAAAAAA&#10;AAAAoQIAAGRycy9kb3ducmV2LnhtbFBLBQYAAAAABAAEAPkAAACRAwAAAAA=&#10;" strokecolor="#5b9bd5 [3204]" strokeweight=".5pt"/>
              </v:group>
            </w:pict>
          </mc:Fallback>
        </mc:AlternateContent>
      </w:r>
      <w:r w:rsidR="00E74725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C8AED2" wp14:editId="41E77984">
                <wp:simplePos x="0" y="0"/>
                <wp:positionH relativeFrom="column">
                  <wp:posOffset>13400690</wp:posOffset>
                </wp:positionH>
                <wp:positionV relativeFrom="paragraph">
                  <wp:posOffset>8849359</wp:posOffset>
                </wp:positionV>
                <wp:extent cx="1623848" cy="2179583"/>
                <wp:effectExtent l="0" t="0" r="33655" b="30480"/>
                <wp:wrapNone/>
                <wp:docPr id="135" name="Прямая соединительная линия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848" cy="21795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28F660" id="Прямая соединительная линия 135" o:spid="_x0000_s1026" style="position:absolute;flip:x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5.15pt,696.8pt" to="1183pt,8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" strokecolor="#5b9bd5 [3204]" strokeweight=".5pt">
                <v:stroke joinstyle="miter"/>
              </v:line>
            </w:pict>
          </mc:Fallback>
        </mc:AlternateContent>
      </w:r>
      <w:r w:rsidR="0010128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82DA4E0" wp14:editId="3A1B231B">
                <wp:simplePos x="0" y="0"/>
                <wp:positionH relativeFrom="column">
                  <wp:posOffset>17229411</wp:posOffset>
                </wp:positionH>
                <wp:positionV relativeFrom="paragraph">
                  <wp:posOffset>9452391</wp:posOffset>
                </wp:positionV>
                <wp:extent cx="207251" cy="1576552"/>
                <wp:effectExtent l="0" t="0" r="21590" b="24130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251" cy="15765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97D258" id="Прямая соединительная линия 63" o:spid="_x0000_s1026" style="position:absolute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6.65pt,744.3pt" to="1372.95pt,86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" strokecolor="#5b9bd5 [3204]" strokeweight=".5pt">
                <v:stroke joinstyle="miter"/>
              </v:line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E1E94B5" wp14:editId="363BABB0">
                <wp:simplePos x="0" y="0"/>
                <wp:positionH relativeFrom="column">
                  <wp:posOffset>47297</wp:posOffset>
                </wp:positionH>
                <wp:positionV relativeFrom="paragraph">
                  <wp:posOffset>6724957</wp:posOffset>
                </wp:positionV>
                <wp:extent cx="20006310" cy="4098925"/>
                <wp:effectExtent l="0" t="0" r="15240" b="15875"/>
                <wp:wrapNone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4098925"/>
                          <a:chOff x="0" y="0"/>
                          <a:chExt cx="20006310" cy="4098925"/>
                        </a:xfrm>
                      </wpg:grpSpPr>
                      <wps:wsp>
                        <wps:cNvPr id="844" name="Прямоугольник 844"/>
                        <wps:cNvSpPr/>
                        <wps:spPr>
                          <a:xfrm>
                            <a:off x="0" y="0"/>
                            <a:ext cx="20006310" cy="40989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5" name="Группа 965"/>
                        <wpg:cNvGrpSpPr/>
                        <wpg:grpSpPr>
                          <a:xfrm>
                            <a:off x="141889" y="141889"/>
                            <a:ext cx="9064625" cy="3850005"/>
                            <a:chOff x="0" y="0"/>
                            <a:chExt cx="9065173" cy="3850005"/>
                          </a:xfrm>
                        </wpg:grpSpPr>
                        <wpg:grpSp>
                          <wpg:cNvPr id="860" name="Группа 860"/>
                          <wpg:cNvGrpSpPr/>
                          <wpg:grpSpPr>
                            <a:xfrm>
                              <a:off x="0" y="0"/>
                              <a:ext cx="2483726" cy="1943100"/>
                              <a:chOff x="0" y="0"/>
                              <a:chExt cx="2483726" cy="1943100"/>
                            </a:xfrm>
                          </wpg:grpSpPr>
                          <wpg:grpSp>
                            <wpg:cNvPr id="237" name="Группа 237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238" name="Прямоугольник 238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9" name="Прямоугольник 239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6A49666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EF6209">
                                      <w:rPr>
                                        <w:sz w:val="20"/>
                                      </w:rPr>
                                      <w:t>Виктор Данилович Лапко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0" name="Прямая соединительная линия 240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1" name="Прямая со стрелкой 241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2" name="Соединительная линия уступом 242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3" name="Прямая со стрелкой 243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66" name="Группа 266"/>
                            <wpg:cNvGrpSpPr/>
                            <wpg:grpSpPr>
                              <a:xfrm>
                                <a:off x="1245476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267" name="Прямоугольник 267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8" name="Прямоугольник 268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9C3B0D1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AA3FD6">
                                      <w:rPr>
                                        <w:sz w:val="20"/>
                                      </w:rPr>
                                      <w:t>Любовь Васильевна Лапко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" name="Прямая со стрелкой 269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0" name="Прямая соединительная линия 270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" name="Прямая со стрелкой 271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2" name="Соединительная линия уступом 272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861" name="Группа 861"/>
                          <wpg:cNvGrpSpPr/>
                          <wpg:grpSpPr>
                            <a:xfrm>
                              <a:off x="2758966" y="0"/>
                              <a:ext cx="2467961" cy="1943100"/>
                              <a:chOff x="0" y="0"/>
                              <a:chExt cx="2467961" cy="1943100"/>
                            </a:xfrm>
                          </wpg:grpSpPr>
                          <wpg:grpSp>
                            <wpg:cNvPr id="244" name="Группа 244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245" name="Прямоугольник 245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8D1868C" w14:textId="77777777" w:rsidR="00DE2B2B" w:rsidRDefault="00DE2B2B" w:rsidP="00266B35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23FA7D9C" wp14:editId="5BB18B62">
                                          <wp:extent cx="400050" cy="650748"/>
                                          <wp:effectExtent l="0" t="0" r="0" b="0"/>
                                          <wp:docPr id="584" name="Рисунок 58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6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05902" cy="66026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6" name="Прямоугольник 246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D3839CE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3F203C">
                                      <w:rPr>
                                        <w:sz w:val="20"/>
                                      </w:rPr>
                                      <w:t>Юрий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 xml:space="preserve"> Михайлович</w:t>
                                    </w:r>
                                    <w:r w:rsidRPr="003F203C">
                                      <w:rPr>
                                        <w:sz w:val="20"/>
                                      </w:rPr>
                                      <w:t xml:space="preserve"> Кривоносов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" name="Прямая соединительная линия 247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8" name="Прямая со стрелкой 248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9" name="Соединительная линия уступом 249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0" name="Прямая со стрелкой 250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322" name="Группа 322"/>
                            <wpg:cNvGrpSpPr/>
                            <wpg:grpSpPr>
                              <a:xfrm>
                                <a:off x="1229711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323" name="Прямоугольник 323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C48746E" w14:textId="77777777" w:rsidR="00DE2B2B" w:rsidRDefault="00DE2B2B" w:rsidP="00266B35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453D13E8" wp14:editId="533174EF">
                                          <wp:extent cx="542925" cy="810768"/>
                                          <wp:effectExtent l="0" t="0" r="0" b="8890"/>
                                          <wp:docPr id="585" name="Рисунок 58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5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3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47703" cy="8179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4" name="Прямоугольник 324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153F8A0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297F45">
                                      <w:rPr>
                                        <w:sz w:val="20"/>
                                      </w:rPr>
                                      <w:t>Лариса Леонидовна Кривоносова 1951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" name="Прямая со стрелкой 325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6" name="Прямая соединительная линия 326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7" name="Прямая со стрелкой 327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8" name="Соединительная линия уступом 328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871" name="Группа 871"/>
                          <wpg:cNvGrpSpPr/>
                          <wpg:grpSpPr>
                            <a:xfrm>
                              <a:off x="4146331" y="0"/>
                              <a:ext cx="3225844" cy="3850005"/>
                              <a:chOff x="0" y="0"/>
                              <a:chExt cx="3225844" cy="3850005"/>
                            </a:xfrm>
                          </wpg:grpSpPr>
                          <wpg:grpSp>
                            <wpg:cNvPr id="162" name="Группа 162"/>
                            <wpg:cNvGrpSpPr/>
                            <wpg:grpSpPr>
                              <a:xfrm>
                                <a:off x="725214" y="0"/>
                                <a:ext cx="2500630" cy="3850005"/>
                                <a:chOff x="-473208" y="-1907887"/>
                                <a:chExt cx="2502328" cy="3850987"/>
                              </a:xfrm>
                            </wpg:grpSpPr>
                            <wps:wsp>
                              <wps:cNvPr id="163" name="Прямоугольник 163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4" name="Прямоугольник 164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1404503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297F45">
                                      <w:rPr>
                                        <w:sz w:val="20"/>
                                      </w:rPr>
                                      <w:t>Тамара Леонидовна Цветкова 1957</w:t>
                                    </w:r>
                                  </w:p>
                                  <w:p w14:paraId="79A465DE" w14:textId="77777777" w:rsidR="00DE2B2B" w:rsidRPr="00F87BA3" w:rsidRDefault="00DE2B2B" w:rsidP="00266B35">
                                    <w:pPr>
                                      <w:jc w:val="center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" name="Прямая со стрелкой 165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" name="Прямая соединительная линия 166"/>
                              <wps:cNvCnPr/>
                              <wps:spPr>
                                <a:xfrm>
                                  <a:off x="-473208" y="-1907887"/>
                                  <a:ext cx="2502328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" name="Прямая со стрелкой 167"/>
                              <wps:cNvCnPr/>
                              <wps:spPr>
                                <a:xfrm>
                                  <a:off x="656605" y="-1907887"/>
                                  <a:ext cx="0" cy="21364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" name="Соединительная линия уступом 168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70" name="Группа 870"/>
                            <wpg:cNvGrpSpPr/>
                            <wpg:grpSpPr>
                              <a:xfrm>
                                <a:off x="0" y="1907628"/>
                                <a:ext cx="1198880" cy="1814195"/>
                                <a:chOff x="0" y="0"/>
                                <a:chExt cx="1199466" cy="1814677"/>
                              </a:xfrm>
                            </wpg:grpSpPr>
                            <wps:wsp>
                              <wps:cNvPr id="339" name="Соединительная линия уступом 339"/>
                              <wps:cNvCnPr/>
                              <wps:spPr>
                                <a:xfrm>
                                  <a:off x="1008993" y="1576552"/>
                                  <a:ext cx="190473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5" name="Прямоугольник 335"/>
                              <wps:cNvSpPr/>
                              <wps:spPr>
                                <a:xfrm>
                                  <a:off x="94593" y="220717"/>
                                  <a:ext cx="91427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6" name="Прямоугольник 336"/>
                              <wps:cNvSpPr/>
                              <wps:spPr>
                                <a:xfrm>
                                  <a:off x="94593" y="977462"/>
                                  <a:ext cx="91427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4F4DB27" w14:textId="77777777" w:rsidR="00DE2B2B" w:rsidRPr="00266B35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266B35">
                                      <w:rPr>
                                        <w:sz w:val="20"/>
                                      </w:rPr>
                                      <w:t>Евгений Иванович Шебекинский</w:t>
                                    </w:r>
                                  </w:p>
                                  <w:p w14:paraId="108836BF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4" name="Прямая соединительная линия 864"/>
                              <wps:cNvCnPr/>
                              <wps:spPr>
                                <a:xfrm>
                                  <a:off x="0" y="0"/>
                                  <a:ext cx="115189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5" name="Прямая со стрелкой 865"/>
                              <wps:cNvCnPr/>
                              <wps:spPr>
                                <a:xfrm>
                                  <a:off x="567558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889" name="Группа 889"/>
                          <wpg:cNvGrpSpPr/>
                          <wpg:grpSpPr>
                            <a:xfrm>
                              <a:off x="6101255" y="0"/>
                              <a:ext cx="2963918" cy="2365310"/>
                              <a:chOff x="0" y="0"/>
                              <a:chExt cx="2963918" cy="2365310"/>
                            </a:xfrm>
                          </wpg:grpSpPr>
                          <wpg:grpSp>
                            <wpg:cNvPr id="155" name="Группа 155"/>
                            <wpg:cNvGrpSpPr/>
                            <wpg:grpSpPr>
                              <a:xfrm>
                                <a:off x="0" y="268014"/>
                                <a:ext cx="914400" cy="1714500"/>
                                <a:chOff x="209550" y="0"/>
                                <a:chExt cx="914400" cy="1714500"/>
                              </a:xfrm>
                            </wpg:grpSpPr>
                            <wps:wsp>
                              <wps:cNvPr id="2" name="Прямоугольник 2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" name="Прямоугольник 3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F9D666C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Лидия Ивановна Цветкова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Прямая соединительная линия 5"/>
                              <wps:cNvCnPr/>
                              <wps:spPr>
                                <a:xfrm>
                                  <a:off x="290677" y="0"/>
                                  <a:ext cx="691383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Прямая со стрелкой 6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73" name="Группа 873"/>
                            <wpg:cNvGrpSpPr/>
                            <wpg:grpSpPr>
                              <a:xfrm>
                                <a:off x="2049518" y="268014"/>
                                <a:ext cx="914400" cy="1720215"/>
                                <a:chOff x="0" y="0"/>
                                <a:chExt cx="914400" cy="1720412"/>
                              </a:xfrm>
                            </wpg:grpSpPr>
                            <wps:wsp>
                              <wps:cNvPr id="9" name="Прямоугольник 9"/>
                              <wps:cNvSpPr/>
                              <wps:spPr>
                                <a:xfrm>
                                  <a:off x="0" y="220717"/>
                                  <a:ext cx="914400" cy="741418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6E5EDDB" w14:textId="77777777" w:rsidR="00DE2B2B" w:rsidRDefault="00DE2B2B" w:rsidP="00B83461">
                                    <w:pPr>
                                      <w:keepNext/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2B5FE3DF" wp14:editId="18B59CD5">
                                          <wp:extent cx="714375" cy="666750"/>
                                          <wp:effectExtent l="0" t="0" r="9525" b="0"/>
                                          <wp:docPr id="586" name="Рисунок 586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5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4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4375" cy="66675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Прямоугольник 10"/>
                              <wps:cNvSpPr/>
                              <wps:spPr>
                                <a:xfrm>
                                  <a:off x="0" y="977462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C28962B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Ольга Цветкова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Прямая соединительная линия 12"/>
                              <wps:cNvCnPr/>
                              <wps:spPr>
                                <a:xfrm>
                                  <a:off x="141890" y="0"/>
                                  <a:ext cx="58332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Прямая со стрелкой 13"/>
                              <wps:cNvCnPr/>
                              <wps:spPr>
                                <a:xfrm>
                                  <a:off x="44143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74" name="Группа 874"/>
                            <wpg:cNvGrpSpPr/>
                            <wpg:grpSpPr>
                              <a:xfrm>
                                <a:off x="945931" y="0"/>
                                <a:ext cx="1064260" cy="1988185"/>
                                <a:chOff x="0" y="0"/>
                                <a:chExt cx="1064450" cy="1988426"/>
                              </a:xfrm>
                            </wpg:grpSpPr>
                            <wps:wsp>
                              <wps:cNvPr id="342" name="Прямоугольник 342"/>
                              <wps:cNvSpPr/>
                              <wps:spPr>
                                <a:xfrm>
                                  <a:off x="78828" y="488731"/>
                                  <a:ext cx="914189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Прямоугольник 343"/>
                              <wps:cNvSpPr/>
                              <wps:spPr>
                                <a:xfrm>
                                  <a:off x="78828" y="1245476"/>
                                  <a:ext cx="914189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F3133C0" w14:textId="77777777" w:rsidR="00DE2B2B" w:rsidRPr="00FD7CE9" w:rsidRDefault="00DE2B2B" w:rsidP="00266B3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297F45">
                                      <w:rPr>
                                        <w:sz w:val="20"/>
                                      </w:rPr>
                                      <w:t>Анатолий Леонидович Цветков 1955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4" name="Прямая соединительная линия 344"/>
                              <wps:cNvCnPr/>
                              <wps:spPr>
                                <a:xfrm>
                                  <a:off x="0" y="0"/>
                                  <a:ext cx="10644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5" name="Прямая со стрелкой 345"/>
                              <wps:cNvCnPr/>
                              <wps:spPr>
                                <a:xfrm>
                                  <a:off x="536028" y="0"/>
                                  <a:ext cx="0" cy="496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84" name="Группа 884"/>
                            <wpg:cNvGrpSpPr/>
                            <wpg:grpSpPr>
                              <a:xfrm>
                                <a:off x="772511" y="1986455"/>
                                <a:ext cx="393547" cy="378855"/>
                                <a:chOff x="0" y="0"/>
                                <a:chExt cx="393547" cy="378855"/>
                              </a:xfrm>
                            </wpg:grpSpPr>
                            <wps:wsp>
                              <wps:cNvPr id="880" name="Прямая соединительная линия 880"/>
                              <wps:cNvCnPr/>
                              <wps:spPr>
                                <a:xfrm>
                                  <a:off x="0" y="0"/>
                                  <a:ext cx="204470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2" name="Прямая соединительная линия 882"/>
                              <wps:cNvCnPr/>
                              <wps:spPr>
                                <a:xfrm flipH="1">
                                  <a:off x="204952" y="0"/>
                                  <a:ext cx="188595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3" name="Прямая со стрелкой 883"/>
                              <wps:cNvCnPr/>
                              <wps:spPr>
                                <a:xfrm>
                                  <a:off x="204952" y="204952"/>
                                  <a:ext cx="0" cy="17390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85" name="Группа 885"/>
                            <wpg:cNvGrpSpPr/>
                            <wpg:grpSpPr>
                              <a:xfrm>
                                <a:off x="1828800" y="1986455"/>
                                <a:ext cx="393547" cy="378855"/>
                                <a:chOff x="0" y="0"/>
                                <a:chExt cx="393547" cy="378855"/>
                              </a:xfrm>
                            </wpg:grpSpPr>
                            <wps:wsp>
                              <wps:cNvPr id="886" name="Прямая соединительная линия 886"/>
                              <wps:cNvCnPr/>
                              <wps:spPr>
                                <a:xfrm>
                                  <a:off x="0" y="0"/>
                                  <a:ext cx="204470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7" name="Прямая соединительная линия 887"/>
                              <wps:cNvCnPr/>
                              <wps:spPr>
                                <a:xfrm flipH="1">
                                  <a:off x="204952" y="0"/>
                                  <a:ext cx="188595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8" name="Прямая со стрелкой 888"/>
                              <wps:cNvCnPr/>
                              <wps:spPr>
                                <a:xfrm>
                                  <a:off x="204952" y="204952"/>
                                  <a:ext cx="0" cy="17390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966" name="Группа 966"/>
                        <wpg:cNvGrpSpPr/>
                        <wpg:grpSpPr>
                          <a:xfrm>
                            <a:off x="9821917" y="141889"/>
                            <a:ext cx="9538023" cy="2601714"/>
                            <a:chOff x="0" y="0"/>
                            <a:chExt cx="9538023" cy="2601714"/>
                          </a:xfrm>
                        </wpg:grpSpPr>
                        <wpg:grpSp>
                          <wpg:cNvPr id="894" name="Группа 894"/>
                          <wpg:cNvGrpSpPr/>
                          <wpg:grpSpPr>
                            <a:xfrm>
                              <a:off x="0" y="0"/>
                              <a:ext cx="3263265" cy="1943100"/>
                              <a:chOff x="0" y="0"/>
                              <a:chExt cx="3263462" cy="1943100"/>
                            </a:xfrm>
                          </wpg:grpSpPr>
                          <wpg:grpSp>
                            <wpg:cNvPr id="524" name="Группа 524"/>
                            <wpg:cNvGrpSpPr/>
                            <wpg:grpSpPr>
                              <a:xfrm>
                                <a:off x="1229710" y="0"/>
                                <a:ext cx="2033752" cy="1943100"/>
                                <a:chOff x="0" y="0"/>
                                <a:chExt cx="2033752" cy="1943100"/>
                              </a:xfrm>
                            </wpg:grpSpPr>
                            <wps:wsp>
                              <wps:cNvPr id="525" name="Прямоугольник 525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207D8D8" w14:textId="77777777" w:rsidR="00DE2B2B" w:rsidRDefault="00DE2B2B" w:rsidP="00024789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0A4E6169" wp14:editId="7BFBBE4D">
                                          <wp:extent cx="471055" cy="647700"/>
                                          <wp:effectExtent l="0" t="0" r="5715" b="0"/>
                                          <wp:docPr id="587" name="Рисунок 58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0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73947" cy="65167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7" name="Прямоугольник 527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6C50E6F" w14:textId="77777777" w:rsidR="00DE2B2B" w:rsidRPr="00FD7CE9" w:rsidRDefault="00DE2B2B" w:rsidP="00024789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Алла Алексеевна Католик 1961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8" name="Прямая со стрелкой 528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9" name="Прямая соединительная линия 529"/>
                              <wps:cNvCnPr/>
                              <wps:spPr>
                                <a:xfrm>
                                  <a:off x="85538" y="0"/>
                                  <a:ext cx="194821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0" name="Прямая со стрелкой 530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1" name="Соединительная линия уступом 531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93" name="Группа 893"/>
                            <wpg:cNvGrpSpPr/>
                            <wpg:grpSpPr>
                              <a:xfrm>
                                <a:off x="0" y="0"/>
                                <a:ext cx="1231012" cy="1814677"/>
                                <a:chOff x="0" y="0"/>
                                <a:chExt cx="1231012" cy="1814677"/>
                              </a:xfrm>
                            </wpg:grpSpPr>
                            <wps:wsp>
                              <wps:cNvPr id="186" name="Прямоугольник 186"/>
                              <wps:cNvSpPr/>
                              <wps:spPr>
                                <a:xfrm>
                                  <a:off x="126124" y="220717"/>
                                  <a:ext cx="913765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050BAAE" w14:textId="77777777" w:rsidR="00DE2B2B" w:rsidRDefault="00DE2B2B" w:rsidP="002A2739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03C082EB" wp14:editId="0B6B1710">
                                          <wp:extent cx="723265" cy="695960"/>
                                          <wp:effectExtent l="0" t="0" r="635" b="8890"/>
                                          <wp:docPr id="589" name="Рисунок 589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8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6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23265" cy="69596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" name="Прямоугольник 187"/>
                              <wps:cNvSpPr/>
                              <wps:spPr>
                                <a:xfrm>
                                  <a:off x="126124" y="977462"/>
                                  <a:ext cx="913765" cy="74231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B3228A2" w14:textId="77777777" w:rsidR="00DE2B2B" w:rsidRPr="00FD7CE9" w:rsidRDefault="00DE2B2B" w:rsidP="002A2739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Михаил Католик 1958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6" name="Прямая соединительная линия 576"/>
                              <wps:cNvCnPr/>
                              <wps:spPr>
                                <a:xfrm>
                                  <a:off x="0" y="0"/>
                                  <a:ext cx="115189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7" name="Прямая со стрелкой 577"/>
                              <wps:cNvCnPr/>
                              <wps:spPr>
                                <a:xfrm>
                                  <a:off x="567558" y="0"/>
                                  <a:ext cx="0" cy="22796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1" name="Соединительная линия уступом 891"/>
                              <wps:cNvCnPr/>
                              <wps:spPr>
                                <a:xfrm>
                                  <a:off x="1040524" y="1576552"/>
                                  <a:ext cx="190488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932" name="Группа 932"/>
                          <wpg:cNvGrpSpPr/>
                          <wpg:grpSpPr>
                            <a:xfrm>
                              <a:off x="6574220" y="0"/>
                              <a:ext cx="2963803" cy="2601714"/>
                              <a:chOff x="0" y="-504512"/>
                              <a:chExt cx="2963803" cy="2601714"/>
                            </a:xfrm>
                          </wpg:grpSpPr>
                          <wpg:grpSp>
                            <wpg:cNvPr id="899" name="Группа 899"/>
                            <wpg:cNvGrpSpPr/>
                            <wpg:grpSpPr>
                              <a:xfrm>
                                <a:off x="0" y="0"/>
                                <a:ext cx="914285" cy="1714070"/>
                                <a:chOff x="209550" y="0"/>
                                <a:chExt cx="914400" cy="1714500"/>
                              </a:xfrm>
                            </wpg:grpSpPr>
                            <wps:wsp>
                              <wps:cNvPr id="900" name="Прямоугольник 900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1" name="Прямоугольник 901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1FD3A9D" w14:textId="77777777" w:rsidR="00DE2B2B" w:rsidRPr="00FD7CE9" w:rsidRDefault="00DE2B2B" w:rsidP="00B411E8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lang w:val="uk-UA"/>
                                      </w:rPr>
                                      <w:t>Александр Мокр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>ы</w:t>
                                    </w:r>
                                    <w:r>
                                      <w:rPr>
                                        <w:sz w:val="20"/>
                                        <w:lang w:val="uk-UA"/>
                                      </w:rPr>
                                      <w:t>шев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2" name="Прямая соединительная линия 902"/>
                              <wps:cNvCnPr/>
                              <wps:spPr>
                                <a:xfrm>
                                  <a:off x="290677" y="0"/>
                                  <a:ext cx="691383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3" name="Прямая со стрелкой 903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04" name="Группа 904"/>
                            <wpg:cNvGrpSpPr/>
                            <wpg:grpSpPr>
                              <a:xfrm>
                                <a:off x="2049518" y="0"/>
                                <a:ext cx="914285" cy="1719784"/>
                                <a:chOff x="0" y="0"/>
                                <a:chExt cx="914400" cy="1720412"/>
                              </a:xfrm>
                            </wpg:grpSpPr>
                            <wps:wsp>
                              <wps:cNvPr id="905" name="Прямоугольник 905"/>
                              <wps:cNvSpPr/>
                              <wps:spPr>
                                <a:xfrm>
                                  <a:off x="0" y="220717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7F64549" w14:textId="77777777" w:rsidR="00DE2B2B" w:rsidRDefault="00DE2B2B" w:rsidP="00B411E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6" name="Прямоугольник 906"/>
                              <wps:cNvSpPr/>
                              <wps:spPr>
                                <a:xfrm>
                                  <a:off x="0" y="977462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A274624" w14:textId="77777777" w:rsidR="00DE2B2B" w:rsidRPr="00FD7CE9" w:rsidRDefault="00DE2B2B" w:rsidP="00B411E8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Юрий Кудрявцев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7" name="Прямая соединительная линия 907"/>
                              <wps:cNvCnPr/>
                              <wps:spPr>
                                <a:xfrm>
                                  <a:off x="141890" y="0"/>
                                  <a:ext cx="583324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8" name="Прямая со стрелкой 908"/>
                              <wps:cNvCnPr/>
                              <wps:spPr>
                                <a:xfrm>
                                  <a:off x="44143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14" name="Группа 914"/>
                            <wpg:cNvGrpSpPr/>
                            <wpg:grpSpPr>
                              <a:xfrm>
                                <a:off x="772511" y="1718442"/>
                                <a:ext cx="393497" cy="378760"/>
                                <a:chOff x="0" y="0"/>
                                <a:chExt cx="393547" cy="378855"/>
                              </a:xfrm>
                            </wpg:grpSpPr>
                            <wps:wsp>
                              <wps:cNvPr id="915" name="Прямая соединительная линия 915"/>
                              <wps:cNvCnPr/>
                              <wps:spPr>
                                <a:xfrm>
                                  <a:off x="0" y="0"/>
                                  <a:ext cx="204470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6" name="Прямая соединительная линия 916"/>
                              <wps:cNvCnPr/>
                              <wps:spPr>
                                <a:xfrm flipH="1">
                                  <a:off x="204952" y="0"/>
                                  <a:ext cx="188595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7" name="Прямая со стрелкой 917"/>
                              <wps:cNvCnPr/>
                              <wps:spPr>
                                <a:xfrm>
                                  <a:off x="204952" y="204952"/>
                                  <a:ext cx="0" cy="17390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18" name="Группа 918"/>
                            <wpg:cNvGrpSpPr/>
                            <wpg:grpSpPr>
                              <a:xfrm>
                                <a:off x="1828800" y="1718442"/>
                                <a:ext cx="393497" cy="378760"/>
                                <a:chOff x="0" y="0"/>
                                <a:chExt cx="393547" cy="378855"/>
                              </a:xfrm>
                            </wpg:grpSpPr>
                            <wps:wsp>
                              <wps:cNvPr id="919" name="Прямая соединительная линия 919"/>
                              <wps:cNvCnPr/>
                              <wps:spPr>
                                <a:xfrm>
                                  <a:off x="0" y="0"/>
                                  <a:ext cx="204470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20" name="Прямая соединительная линия 920"/>
                              <wps:cNvCnPr/>
                              <wps:spPr>
                                <a:xfrm flipH="1">
                                  <a:off x="204952" y="0"/>
                                  <a:ext cx="188595" cy="20447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21" name="Прямая со стрелкой 921"/>
                              <wps:cNvCnPr/>
                              <wps:spPr>
                                <a:xfrm>
                                  <a:off x="204952" y="204952"/>
                                  <a:ext cx="0" cy="17390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29" name="Группа 929"/>
                            <wpg:cNvGrpSpPr/>
                            <wpg:grpSpPr>
                              <a:xfrm>
                                <a:off x="204952" y="-504512"/>
                                <a:ext cx="1830265" cy="2224363"/>
                                <a:chOff x="-677917" y="-504512"/>
                                <a:chExt cx="1830265" cy="2224363"/>
                              </a:xfrm>
                            </wpg:grpSpPr>
                            <wpg:grpSp>
                              <wpg:cNvPr id="909" name="Группа 909"/>
                              <wpg:cNvGrpSpPr/>
                              <wpg:grpSpPr>
                                <a:xfrm>
                                  <a:off x="141890" y="220717"/>
                                  <a:ext cx="913911" cy="1499134"/>
                                  <a:chOff x="78828" y="488731"/>
                                  <a:chExt cx="914189" cy="1499695"/>
                                </a:xfrm>
                              </wpg:grpSpPr>
                              <wps:wsp>
                                <wps:cNvPr id="910" name="Прямоугольник 910"/>
                                <wps:cNvSpPr/>
                                <wps:spPr>
                                  <a:xfrm>
                                    <a:off x="78828" y="488731"/>
                                    <a:ext cx="914189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8407CC5" w14:textId="77777777" w:rsidR="00DE2B2B" w:rsidRDefault="00DE2B2B" w:rsidP="00B411E8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ru-RU"/>
                                        </w:rPr>
                                        <w:drawing>
                                          <wp:inline distT="0" distB="0" distL="0" distR="0" wp14:anchorId="2660824D" wp14:editId="5F73945E">
                                            <wp:extent cx="685800" cy="685800"/>
                                            <wp:effectExtent l="0" t="0" r="0" b="0"/>
                                            <wp:docPr id="590" name="Рисунок 59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4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" cy="685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11" name="Прямоугольник 911"/>
                                <wps:cNvSpPr/>
                                <wps:spPr>
                                  <a:xfrm>
                                    <a:off x="78828" y="1245476"/>
                                    <a:ext cx="914189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8AF412A" w14:textId="77777777" w:rsidR="00DE2B2B" w:rsidRPr="00F118DB" w:rsidRDefault="00DE2B2B" w:rsidP="00B411E8">
                                      <w:pPr>
                                        <w:jc w:val="center"/>
                                        <w:rPr>
                                          <w:sz w:val="20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  <w:t>Галина Васильевна Кудрявцев 1958</w:t>
                                      </w:r>
                                    </w:p>
                                    <w:p w14:paraId="7663DF2B" w14:textId="77777777" w:rsidR="00DE2B2B" w:rsidRPr="00FD7CE9" w:rsidRDefault="00DE2B2B" w:rsidP="00B411E8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27" name="Прямая соединительная линия 927"/>
                              <wps:cNvCnPr/>
                              <wps:spPr>
                                <a:xfrm>
                                  <a:off x="-677917" y="-504512"/>
                                  <a:ext cx="183026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28" name="Прямая со стрелкой 928"/>
                              <wps:cNvCnPr/>
                              <wps:spPr>
                                <a:xfrm>
                                  <a:off x="583197" y="-504512"/>
                                  <a:ext cx="0" cy="73307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964" name="Группа 964"/>
                          <wpg:cNvGrpSpPr/>
                          <wpg:grpSpPr>
                            <a:xfrm>
                              <a:off x="3216165" y="0"/>
                              <a:ext cx="3673366" cy="1986456"/>
                              <a:chOff x="0" y="0"/>
                              <a:chExt cx="3673366" cy="1986456"/>
                            </a:xfrm>
                          </wpg:grpSpPr>
                          <wps:wsp>
                            <wps:cNvPr id="941" name="Соединительная линия уступом 941"/>
                            <wps:cNvCnPr/>
                            <wps:spPr>
                              <a:xfrm flipH="1">
                                <a:off x="1939159" y="1608083"/>
                                <a:ext cx="208915" cy="238125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2" name="Соединительная линия уступом 942"/>
                            <wps:cNvCnPr/>
                            <wps:spPr>
                              <a:xfrm>
                                <a:off x="1749973" y="1608083"/>
                                <a:ext cx="189865" cy="238125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4" name="Прямая со стрелкой 954"/>
                            <wps:cNvCnPr/>
                            <wps:spPr>
                              <a:xfrm>
                                <a:off x="1939159" y="1844566"/>
                                <a:ext cx="0" cy="1418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81" name="Группа 481"/>
                            <wpg:cNvGrpSpPr/>
                            <wpg:grpSpPr>
                              <a:xfrm>
                                <a:off x="1986455" y="0"/>
                                <a:ext cx="1686911" cy="1714500"/>
                                <a:chOff x="85725" y="0"/>
                                <a:chExt cx="1686911" cy="1714500"/>
                              </a:xfrm>
                            </wpg:grpSpPr>
                            <wps:wsp>
                              <wps:cNvPr id="482" name="Прямоугольник 482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0D6C506" w14:textId="77777777" w:rsidR="00DE2B2B" w:rsidRDefault="00DE2B2B" w:rsidP="0022650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700FD687" wp14:editId="2AA5E6F7">
                                          <wp:extent cx="581025" cy="643001"/>
                                          <wp:effectExtent l="0" t="0" r="0" b="5080"/>
                                          <wp:docPr id="593" name="Рисунок 593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2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8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87972" cy="65068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399A5731" wp14:editId="710FB4E3">
                                          <wp:extent cx="518615" cy="704388"/>
                                          <wp:effectExtent l="0" t="0" r="0" b="635"/>
                                          <wp:docPr id="594" name="Рисунок 59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6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4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20354" cy="70674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3" name="Прямоугольник 483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FD9D93F" w14:textId="77777777" w:rsidR="00DE2B2B" w:rsidRPr="007F6CAA" w:rsidRDefault="00DE2B2B" w:rsidP="00226504">
                                    <w:pPr>
                                      <w:jc w:val="center"/>
                                      <w:rPr>
                                        <w:sz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lang w:val="uk-UA"/>
                                      </w:rPr>
                                      <w:t>Тамара Васильевна Лахаматова 1954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4" name="Прямая соединительная линия 484"/>
                              <wps:cNvCnPr/>
                              <wps:spPr>
                                <a:xfrm>
                                  <a:off x="85725" y="0"/>
                                  <a:ext cx="1686911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5" name="Прямая со стрелкой 485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17" name="Группа 517"/>
                            <wpg:cNvGrpSpPr/>
                            <wpg:grpSpPr>
                              <a:xfrm>
                                <a:off x="0" y="0"/>
                                <a:ext cx="1877695" cy="1714500"/>
                                <a:chOff x="-725214" y="0"/>
                                <a:chExt cx="1877739" cy="1714500"/>
                              </a:xfrm>
                            </wpg:grpSpPr>
                            <wps:wsp>
                              <wps:cNvPr id="518" name="Прямоугольник 518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A08F318" w14:textId="77777777" w:rsidR="00DE2B2B" w:rsidRDefault="00DE2B2B" w:rsidP="00024789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029B4A40" wp14:editId="1A7C2E60">
                                          <wp:extent cx="638175" cy="638175"/>
                                          <wp:effectExtent l="0" t="0" r="9525" b="9525"/>
                                          <wp:docPr id="595" name="Рисунок 59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50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638175" cy="6381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9" name="Прямоугольник 519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B94E7B1" w14:textId="77777777" w:rsidR="00DE2B2B" w:rsidRPr="00FD7CE9" w:rsidRDefault="00DE2B2B" w:rsidP="00024789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Владимир Алексеевич Лахматов 1953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0" name="Прямая соединительная линия 520"/>
                              <wps:cNvCnPr/>
                              <wps:spPr>
                                <a:xfrm>
                                  <a:off x="-725214" y="0"/>
                                  <a:ext cx="1877739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1" name="Прямая со стрелкой 521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3794B6" id="Группа 61" o:spid="_x0000_s1244" style="position:absolute;margin-left:3.7pt;margin-top:529.5pt;width:1575.3pt;height:322.75pt;z-index:251714560" coordsize="200063,40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">
                <v:rect id="Прямоугольник 844" o:spid="_x0000_s1245" style="position:absolute;width:200063;height:409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IgtcUA&#10;AADcAAAADwAAAGRycy9kb3ducmV2LnhtbESPS2/CMBCE70j8B2uRegMnNKrSgIl4iLZHHm25ruIl&#10;iYjXUWwg/fd1pUocRzPzjWae96YRN+pcbVlBPIlAEBdW11wq+DxuxykI55E1NpZJwQ85yBfDwRwz&#10;be+8p9vBlyJA2GWooPK+zaR0RUUG3cS2xME7286gD7Irpe7wHuCmkdMoepEGaw4LFba0rqi4HK5G&#10;wbV4W53KdrnbbJ/5Xdr41Xx9a6WeRv1yBsJT7x/h//aHVpAmC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UiC1xQAAANwAAAAPAAAAAAAAAAAAAAAAAJgCAABkcnMv&#10;ZG93bnJldi54bWxQSwUGAAAAAAQABAD1AAAAigMAAAAA&#10;" fillcolor="white [3201]" strokecolor="#70ad47 [3209]" strokeweight="1pt"/>
                <v:group id="Группа 965" o:spid="_x0000_s1246" style="position:absolute;left:1418;top:1418;width:90647;height:38500" coordsize="90651,385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HKFV8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p/x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yhVfFAAAA3AAA&#10;AA8AAAAAAAAAAAAAAAAAqgIAAGRycy9kb3ducmV2LnhtbFBLBQYAAAAABAAEAPoAAACcAwAAAAA=&#10;">
                  <v:group id="Группа 860" o:spid="_x0000_s1247" style="position:absolute;width:24837;height:19431" coordsize="2483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uQpUs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ahv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kKVLCAAAA3AAAAA8A&#10;AAAAAAAAAAAAAAAAqgIAAGRycy9kb3ducmV2LnhtbFBLBQYAAAAABAAEAPoAAACZAwAAAAA=&#10;">
                    <v:group id="Группа 237" o:spid="_x0000_s1248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Sp6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SV/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ZKnpxgAAANwA&#10;AAAPAAAAAAAAAAAAAAAAAKoCAABkcnMvZG93bnJldi54bWxQSwUGAAAAAAQABAD6AAAAnQMAAAAA&#10;">
                      <v:rect id="Прямоугольник 238" o:spid="_x0000_s1249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NuH8AA&#10;AADcAAAADwAAAGRycy9kb3ducmV2LnhtbERPy4rCMBTdC/MP4Q6407QKoh2jdEZ8LLU+Zntp7rRl&#10;mpvSRK1/bxaCy8N5z5edqcWNWldZVhAPIxDEudUVFwpOx/VgCsJ5ZI21ZVLwIAfLxUdvjom2dz7Q&#10;LfOFCCHsElRQet8kUrq8JINuaBviwP3Z1qAPsC2kbvEewk0tR1E0kQYrDg0lNvRTUv6fXY2Ca775&#10;/i2adL9aj3krbTwz54tWqv/ZpV8gPHX+LX65d1rBaBzWhjPhCMjF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8NuH8AAAADcAAAADwAAAAAAAAAAAAAAAACYAgAAZHJzL2Rvd25y&#10;ZXYueG1sUEsFBgAAAAAEAAQA9QAAAIUDAAAAAA==&#10;" fillcolor="white [3201]" strokecolor="#70ad47 [3209]" strokeweight="1pt"/>
                      <v:rect id="Прямоугольник 239" o:spid="_x0000_s1250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/LhMQA&#10;AADcAAAADwAAAGRycy9kb3ducmV2LnhtbESPW2vCQBSE3wX/w3KEvunmAqWmrqKWqI/10vb1kD0m&#10;wezZkF01/fduoeDjMDPfMLNFbxpxo87VlhXEkwgEcWF1zaWC0zEfv4FwHlljY5kU/JKDxXw4mGGm&#10;7Z33dDv4UgQIuwwVVN63mZSuqMigm9iWOHhn2xn0QXal1B3eA9w0MomiV2mw5rBQYUvriorL4WoU&#10;XIvN6qdsl58fecpbaeOp+frWSr2M+uU7CE+9f4b/2zutIEmn8HcmH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Py4T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EF6209">
                                <w:rPr>
                                  <w:sz w:val="20"/>
                                </w:rPr>
                                <w:t>Виктор Данилович Лапко</w:t>
                              </w:r>
                            </w:p>
                          </w:txbxContent>
                        </v:textbox>
                      </v:rect>
                      <v:line id="Прямая соединительная линия 240" o:spid="_x0000_s1251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e0zMEAAADcAAAADwAAAGRycy9kb3ducmV2LnhtbERPTYvCMBC9L/gfwgje1lRdVKpRZEHx&#10;tKC7HrwNzdhUm0m3iW399+YgeHy87+W6s6VoqPaFYwWjYQKCOHO64FzB3+/2cw7CB2SNpWNS8CAP&#10;61XvY4mpdi0fqDmGXMQQ9ikqMCFUqZQ+M2TRD11FHLmLqy2GCOtc6hrbGG5LOU6SqbRYcGwwWNG3&#10;oex2vFsF/5htyZ5PuyZpTTOZXqqf2fWs1KDfbRYgAnXhLX6591rB+CvOj2fiEZC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V7TM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241" o:spid="_x0000_s1252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MAosMAAADcAAAADwAAAGRycy9kb3ducmV2LnhtbESPT0vDQBDF70K/wzIFL6XdJESpsdtS&#10;CqJXYxWPQ3bMhmZnQ3Zs02/vCoLHx/vz4212k+/VmcbYBTaQrzJQxE2wHbcGjm9PyzWoKMgW+8Bk&#10;4EoRdtvZzQYrGy78SudaWpVGOFZowIkMldaxceQxrsJAnLyvMHqUJMdW2xEvadz3usiye+2x40Rw&#10;ONDBUXOqv33i0rFY1HeLh/L0jO+fH06uZS7G3M6n/SMooUn+w3/tF2ugKHP4PZOOgN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eDAKL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242" o:spid="_x0000_s1253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FKxMUAAADcAAAADwAAAGRycy9kb3ducmV2LnhtbESPQWvCQBSE74L/YXmCF9GNoYhNXUUL&#10;LYWK2EQ8P7KvSTD7NmRXk/77riB4HGbmG2a16U0tbtS6yrKC+SwCQZxbXXGh4JR9TJcgnEfWWFsm&#10;BX/kYLMeDlaYaNvxD91SX4gAYZeggtL7JpHS5SUZdDPbEAfv17YGfZBtIXWLXYCbWsZRtJAGKw4L&#10;JTb0XlJ+Sa9Gwbc5GH1OfXZsdpf969kePrfdRKnxqN++gfDU+2f40f7SCuKXGO5nwhGQ6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xFKxMUAAADcAAAADwAAAAAAAAAA&#10;AAAAAAChAgAAZHJzL2Rvd25yZXYueG1sUEsFBgAAAAAEAAQA+QAAAJMDAAAAAA==&#10;" strokecolor="#5b9bd5 [3204]" strokeweight=".5pt"/>
                      <v:shape id="Прямая со стрелкой 243" o:spid="_x0000_s1254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07TsQAAADcAAAADwAAAGRycy9kb3ducmV2LnhtbESPT0vDQBDF70K/wzKCl9JuGqPY2G0p&#10;gujVWIvHITvNhmZnQ3Zs02/vCkKPj/fnx1ttRt+pEw2xDWxgMc9AEdfBttwY2H2+zp5ARUG22AUm&#10;AxeKsFlPblZY2nDmDzpV0qg0wrFEA06kL7WOtSOPcR564uQdwuBRkhwabQc8p3Hf6TzLHrXHlhPB&#10;YU8vjupj9eMTl3b5tHqYLovjG359751cioUYc3c7bp9BCY1yDf+3362BvLiHvzPpCO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HTtO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266" o:spid="_x0000_s1255" style="position:absolute;left:12454;width:12383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  <v:rect id="Прямоугольник 267" o:spid="_x0000_s1256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VcMMA&#10;AADcAAAADwAAAGRycy9kb3ducmV2LnhtbESPS4vCQBCE7wv+h6EFbzpRQd3oKD7wcfSxu16bTJsE&#10;Mz0hM2r8944g7LGoqq+oyaw2hbhT5XLLCrqdCARxYnXOqYKf07o9AuE8ssbCMil4koPZtPE1wVjb&#10;Bx/ofvSpCBB2MSrIvC9jKV2SkUHXsSVx8C62MuiDrFKpK3wEuClkL4oG0mDOYSHDkpYZJdfjzSi4&#10;JZvFOS3n+9W6z1tpu9/m908r1WrW8zEIT7X/D3/aO62gNxjC+0w4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/VcMMAAADcAAAADwAAAAAAAAAAAAAAAACYAgAAZHJzL2Rv&#10;d25yZXYueG1sUEsFBgAAAAAEAAQA9QAAAIgDAAAAAA==&#10;" fillcolor="white [3201]" strokecolor="#70ad47 [3209]" strokeweight="1pt"/>
                      <v:rect id="Прямоугольник 268" o:spid="_x0000_s1257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BBAr8A&#10;AADcAAAADwAAAGRycy9kb3ducmV2LnhtbERPy4rCMBTdC/5DuII7TeuAaDVKddBxOb63l+baFpub&#10;0kTt/L1ZDLg8nPd82ZpKPKlxpWUF8TACQZxZXXKu4HTcDCYgnEfWWFkmBX/kYLnoduaYaPviPT0P&#10;PhchhF2CCgrv60RKlxVk0A1tTRy4m20M+gCbXOoGXyHcVHIURWNpsOTQUGBN64Ky++FhFDyy7eqa&#10;1+nv9+aLf6SNp+Z80Ur1e206A+Gp9R/xv3unFYzGYW04E46AXL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cEECvwAAANwAAAAPAAAAAAAAAAAAAAAAAJgCAABkcnMvZG93bnJl&#10;di54bWxQSwUGAAAAAAQABAD1AAAAhAMAAAAA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AA3FD6">
                                <w:rPr>
                                  <w:sz w:val="20"/>
                                </w:rPr>
                                <w:t>Любовь Васильевна Лапко</w:t>
                              </w:r>
                            </w:p>
                          </w:txbxContent>
                        </v:textbox>
                      </v:rect>
                      <v:shape id="Прямая со стрелкой 269" o:spid="_x0000_s1258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BQxMMAAADcAAAADwAAAGRycy9kb3ducmV2LnhtbESPW2vCQBCF34X+h2UKfZG6Maho6iql&#10;UOpr44U+DtlpNpidDdmpxn/vFgp9PJzLx1lvB9+qC/WxCWxgOslAEVfBNlwbOOzfn5egoiBbbAOT&#10;gRtF2G4eRmssbLjyJ11KqVUa4VigASfSFVrHypHHOAkdcfK+Q+9RkuxrbXu8pnHf6jzLFtpjw4ng&#10;sKM3R9W5/PGJS4d8XM7Hq9n5A49fJye32VSMeXocXl9ACQ3yH/5r76yBfLGC3zPpCOjN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JAUMT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Прямая соединительная линия 270" o:spid="_x0000_s1259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t+ccAAAADcAAAADwAAAGRycy9kb3ducmV2LnhtbERPTYvCMBC9L/gfwgje1lQFlWoUERRP&#10;gu7uwdvQjE21mdQmtvXfm4Owx8f7Xq47W4qGal84VjAaJiCIM6cLzhX8/uy+5yB8QNZYOiYFL/Kw&#10;XvW+lphq1/KJmnPIRQxhn6ICE0KVSukzQxb90FXEkbu62mKIsM6lrrGN4baU4ySZSosFxwaDFW0N&#10;Zffz0yp4YLYje/nbN0lrmsn0Wh1nt4tSg363WYAI1IV/8cd90ArGszg/nolHQK7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M7fnHAAAAA3AAAAA8AAAAAAAAAAAAAAAAA&#10;oQIAAGRycy9kb3ducmV2LnhtbFBLBQYAAAAABAAEAPkAAACOAwAAAAA=&#10;" strokecolor="#5b9bd5 [3204]" strokeweight=".5pt">
                        <v:stroke joinstyle="miter"/>
                      </v:line>
                      <v:shape id="Прямая со стрелкой 271" o:spid="_x0000_s1260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e/KH8QAAADcAAAADwAAAGRycy9kb3ducmV2LnhtbESPW2vCQBCF3wv9D8sIfRHdJNiL0VVK&#10;obSvTa30cciO2WB2NmSnGv99t1Dw8XAuH2e9HX2nTjTENrCBfJ6BIq6DbbkxsPt8nT2BioJssQtM&#10;Bi4UYbu5vVljacOZP+hUSaPSCMcSDTiRvtQ61o48xnnoiZN3CINHSXJotB3wnMZ9p4sse9AeW04E&#10;hz29OKqP1Y9PXNoV0+p+ulwc3/Dre+/kssjFmLvJ+LwCJTTKNfzffrcGiscc/s6kI6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78of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272" o:spid="_x0000_s1261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G/KsQAAADcAAAADwAAAGRycy9kb3ducmV2LnhtbESPQYvCMBSE7wv+h/CEva2pPehSjVIE&#10;RfCgW/eyt0fzbIrNS2lirf9+Iwgeh5n5hlmuB9uInjpfO1YwnSQgiEuna64U/J63X98gfEDW2Dgm&#10;BQ/ysF6NPpaYaXfnH+qLUIkIYZ+hAhNCm0npS0MW/cS1xNG7uM5iiLKrpO7wHuG2kWmSzKTFmuOC&#10;wZY2hsprcbMK5pfkPOP0zxx3Rb45DP3pcepzpT7HQ74AEWgI7/CrvdcK0nkKzzPxCMjV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Ab8qxAAAANwAAAAPAAAAAAAAAAAA&#10;AAAAAKECAABkcnMvZG93bnJldi54bWxQSwUGAAAAAAQABAD5AAAAkgMAAAAA&#10;" strokecolor="#5b9bd5 [3204]" strokeweight=".5pt"/>
                    </v:group>
                  </v:group>
                  <v:group id="Группа 861" o:spid="_x0000_s1262" style="position:absolute;left:27589;width:24680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aiMycQAAADc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ihteZ&#10;cATk5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aiMycQAAADcAAAA&#10;DwAAAAAAAAAAAAAAAACqAgAAZHJzL2Rvd25yZXYueG1sUEsFBgAAAAAEAAQA+gAAAJsDAAAAAA==&#10;">
                    <v:group id="Группа 244" o:spid="_x0000_s1263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BE4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wROPFAAAA3AAA&#10;AA8AAAAAAAAAAAAAAAAAqgIAAGRycy9kb3ducmV2LnhtbFBLBQYAAAAABAAEAPoAAACcAwAAAAA=&#10;">
                      <v:rect id="Прямоугольник 245" o:spid="_x0000_s1264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Sy/MUA&#10;AADcAAAADwAAAGRycy9kb3ducmV2LnhtbESPzW7CMBCE75V4B2uRuBUnQFEb4kT8iLbHQgtcV/GS&#10;RMTrKDaQvn1dqVKPo5n5RpPmvWnEjTpXW1YQjyMQxIXVNZcKvj63j88gnEfW2FgmBd/kIM8GDykm&#10;2t55R7e9L0WAsEtQQeV9m0jpiooMurFtiYN3tp1BH2RXSt3hPcBNIydRNJcGaw4LFba0rqi47K9G&#10;wbV4XZ3Kdvmx2U75Tdr4xRyOWqnRsF8uQHjq/X/4r/2uFUxmT/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xLL8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DE2B2B" w:rsidRDefault="00DE2B2B" w:rsidP="00266B35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2F6C422E" wp14:editId="67339E40">
                                    <wp:extent cx="400050" cy="650748"/>
                                    <wp:effectExtent l="0" t="0" r="0" b="0"/>
                                    <wp:docPr id="584" name="Рисунок 5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5902" cy="66026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246" o:spid="_x0000_s1265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si8QA&#10;AADcAAAADwAAAGRycy9kb3ducmV2LnhtbESPQWvCQBSE70L/w/IKvZmNVqSmrqKWtB7bVO31kX1N&#10;QrNvQ3YT47/vCoLHYWa+YZbrwdSip9ZVlhVMohgEcW51xYWCw3c6fgHhPLLG2jIpuJCD9ephtMRE&#10;2zN/UZ/5QgQIuwQVlN43iZQuL8mgi2xDHLxf2xr0QbaF1C2eA9zUchrHc2mw4rBQYkO7kvK/rDMK&#10;uvx9+1M0m8+39Jk/pJ0szPGklXp6HDavIDwN/h6+tfdawXQ2h+uZc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WLIv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3F203C">
                                <w:rPr>
                                  <w:sz w:val="20"/>
                                </w:rPr>
                                <w:t>Юрий</w:t>
                              </w:r>
                              <w:r>
                                <w:rPr>
                                  <w:sz w:val="20"/>
                                </w:rPr>
                                <w:t xml:space="preserve"> Михайлович</w:t>
                              </w:r>
                              <w:r w:rsidRPr="003F203C">
                                <w:rPr>
                                  <w:sz w:val="20"/>
                                </w:rPr>
                                <w:t xml:space="preserve"> Кривоносов</w:t>
                              </w:r>
                            </w:p>
                          </w:txbxContent>
                        </v:textbox>
                      </v:rect>
                      <v:line id="Прямая соединительная линия 247" o:spid="_x0000_s1266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4suMUAAADcAAAADwAAAGRycy9kb3ducmV2LnhtbESPT2vCQBTE7wW/w/KE3upGLUaiq0hB&#10;6Umofw7eHtlnNpp9G7PbJH77bqHQ4zAzv2GW695WoqXGl44VjEcJCOLc6ZILBafj9m0OwgdkjZVj&#10;UvAkD+vV4GWJmXYdf1F7CIWIEPYZKjAh1JmUPjdk0Y9cTRy9q2sshiibQuoGuwi3lZwkyUxaLDku&#10;GKzpw1B+P3xbBQ/Mt2Qv512bdKadzq71Pr1dlHod9psFiEB9+A//tT+1gsl7Cr9n4hG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r4suM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248" o:spid="_x0000_s1267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mpP8AAAADcAAAADwAAAGRycy9kb3ducmV2LnhtbERPTUvDQBC9C/6HZQQvxW4aomjstogg&#10;ejWt4nHIjtnQ7GzIjm36752D4PHxvtfbOQ7mSFPuEztYLQswxG3yPXcO9ruXm3swWZA9DonJwZky&#10;bDeXF2usfTrxOx0b6YyGcK7RQRAZa2tzGyhiXqaRWLnvNEUUhVNn/YQnDY+DLYvizkbsWRsCjvQc&#10;qD00P1F7aV8umtvFQ3V4xY+vzyDnaiXOXV/NT49ghGb5F/+537yDstK1ekaPgN38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a5qT/AAAAA3AAAAA8AAAAAAAAAAAAAAAAA&#10;oQIAAGRycy9kb3ducmV2LnhtbFBLBQYAAAAABAAEAPkAAACOAwAAAAA=&#10;" strokecolor="#5b9bd5 [3204]" strokeweight=".5pt">
                        <v:stroke endarrow="block" joinstyle="miter"/>
                      </v:shape>
                      <v:shape id="Соединительная линия уступом 249" o:spid="_x0000_s1268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XYtcYAAADcAAAADwAAAGRycy9kb3ducmV2LnhtbESPQWvCQBSE70L/w/IKXqRulFKaNBtR&#10;QREq0ibF8yP7mgSzb0N2Nem/7wqFHoeZ+YZJV6NpxY1611hWsJhHIIhLqxuuFHwVu6dXEM4ja2wt&#10;k4IfcrDKHiYpJtoO/Em33FciQNglqKD2vkukdGVNBt3cdsTB+7a9QR9kX0nd4xDgppXLKHqRBhsO&#10;CzV2tK2pvORXo+DdnIw+57746DaXY3y2p/16mCk1fRzXbyA8jf4//Nc+aAXL5xjuZ8IRkN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212LXGAAAA3AAAAA8AAAAAAAAA&#10;AAAAAAAAoQIAAGRycy9kb3ducmV2LnhtbFBLBQYAAAAABAAEAPkAAACUAwAAAAA=&#10;" strokecolor="#5b9bd5 [3204]" strokeweight=".5pt"/>
                      <v:shape id="Прямая со стрелкой 250" o:spid="_x0000_s126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RYz5MAAAADcAAAADwAAAGRycy9kb3ducmV2LnhtbERPTUvDQBC9C/6HZQQvpd00tFJjt0UE&#10;0auxischO2ZDs7MhO7bpv3cOgsfH+97up9ibE425S+xguSjAEDfJd9w6OLw/zzdgsiB77BOTgwtl&#10;2O+ur7ZY+XTmNzrV0hoN4VyhgyAyVNbmJlDEvEgDsXLfaYwoCsfW+hHPGh57WxbFnY3YsTYEHOgp&#10;UHOsf6L20qGc1evZ/er4gh9fn0Euq6U4d3szPT6AEZrkX/znfvUOyrXO1zN6BOzu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0WM+TAAAAA3AAAAA8AAAAAAAAAAAAAAAAA&#10;oQIAAGRycy9kb3ducmV2LnhtbFBLBQYAAAAABAAEAPkAAACOAwAAAAA=&#10;" strokecolor="#5b9bd5 [3204]" strokeweight=".5pt">
                        <v:stroke endarrow="block" joinstyle="miter"/>
                      </v:shape>
                    </v:group>
                    <v:group id="Группа 322" o:spid="_x0000_s1270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uTM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ZM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uTMcQAAADcAAAA&#10;DwAAAAAAAAAAAAAAAACqAgAAZHJzL2Rvd25yZXYueG1sUEsFBgAAAAAEAAQA+gAAAJsDAAAAAA==&#10;">
                      <v:rect id="Прямоугольник 323" o:spid="_x0000_s1271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9lLsMA&#10;AADcAAAADwAAAGRycy9kb3ducmV2LnhtbESPT4vCMBTE74LfITzBm6ZakLUaRXdR97jWf9dH82yL&#10;zUtpona//WZB8DjMzG+Y+bI1lXhQ40rLCkbDCARxZnXJuYLjYTP4AOE8ssbKMin4JQfLRbczx0Tb&#10;J+/pkfpcBAi7BBUU3teJlC4ryKAb2po4eFfbGPRBNrnUDT4D3FRyHEUTabDksFBgTZ8FZbf0bhTc&#10;s+36ktern69NzDtpR1NzOmul+r12NQPhqfXv8Kv9rRXE4xj+z4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l9lLs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Default="00DE2B2B" w:rsidP="00266B35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5C659F61" wp14:editId="41A027CD">
                                    <wp:extent cx="542925" cy="810768"/>
                                    <wp:effectExtent l="0" t="0" r="0" b="8890"/>
                                    <wp:docPr id="585" name="Рисунок 58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47703" cy="81790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324" o:spid="_x0000_s1272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b9WsMA&#10;AADcAAAADwAAAGRycy9kb3ducmV2LnhtbESPS4vCQBCE74L/YWjB2zpRl0Wjo/jAXY8aX9cm0ybB&#10;TE/IjJr9987Cgseiqr6ipvPGlOJBtSssK+j3IhDEqdUFZwqOh83HCITzyBpLy6TglxzMZ+3WFGNt&#10;n7ynR+IzESDsYlSQe1/FUro0J4OuZyvi4F1tbdAHWWdS1/gMcFPKQRR9SYMFh4UcK1rllN6Su1Fw&#10;T7+Xl6xa7NabIf9I2x+b01kr1e00iwkIT41/h//bW61gOPiEv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b9Ws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297F45">
                                <w:rPr>
                                  <w:sz w:val="20"/>
                                </w:rPr>
                                <w:t>Лариса Леонидовна Кривоносова 1951</w:t>
                              </w:r>
                            </w:p>
                          </w:txbxContent>
                        </v:textbox>
                      </v:rect>
                      <v:shape id="Прямая со стрелкой 325" o:spid="_x0000_s1273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bsnMQAAADcAAAADwAAAGRycy9kb3ducmV2LnhtbESPT2vCQBDF74V+h2WEXkQ3pio2ukop&#10;lPbaVMXjkJ1mg9nZkJ1q/PbdQqHHx/vz4212g2/VhfrYBDYwm2agiKtgG64N7D9fJytQUZAttoHJ&#10;wI0i7Lb3dxssbLjyB11KqVUa4VigASfSFVrHypHHOA0dcfK+Qu9RkuxrbXu8pnHf6jzLltpjw4ng&#10;sKMXR9W5/PaJS/t8XC7GT/PzGx5ORye3+UyMeRgNz2tQQoP8h//a79bAY76A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huyc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326" o:spid="_x0000_s1274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xjHsQAAADcAAAADwAAAGRycy9kb3ducmV2LnhtbESPT2vCQBTE70K/w/IK3symCrGkrlIK&#10;Sk+Cf3rw9sg+s2mzb2N2m8Rv7wqCx2FmfsMsVoOtRUetrxwreEtSEMSF0xWXCo6H9eQdhA/IGmvH&#10;pOBKHlbLl9ECc+163lG3D6WIEPY5KjAhNLmUvjBk0SeuIY7e2bUWQ5RtKXWLfYTbWk7TNJMWK44L&#10;Bhv6MlT87f+tggsWa7Knn02X9qabZedmO/89KTV+HT4/QAQawjP8aH9rBbNpBvcz8Qj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zGMe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327" o:spid="_x0000_s127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jXcMQAAADcAAAADwAAAGRycy9kb3ducmV2LnhtbESPT0vDQBDF7wW/wzKCl9Jumlarsdsi&#10;gujV2BaPQ3bMhmZnQ3Zs02/fFYQeH+/Pj7faDL5VR+pjE9jAbJqBIq6Cbbg2sP16mzyCioJssQ1M&#10;Bs4UYbO+Ga2wsOHEn3QspVZphGOBBpxIV2gdK0ce4zR0xMn7Cb1HSbKvte3xlMZ9q/Mse9AeG04E&#10;hx29OqoO5a9PXNrm4/J+/LQ4vOPue+/kvJiJMXe3w8szKKFBruH/9oc1MM+X8HcmHQG9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GNdw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328" o:spid="_x0000_s1276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uoQMEAAADcAAAADwAAAGRycy9kb3ducmV2LnhtbERPTYvCMBC9L/gfwgh7W1MruFKNUgRF&#10;2MO61Yu3oRmbYjMpTaz1328OgsfH+15tBtuInjpfO1YwnSQgiEuna64UnE+7rwUIH5A1No5JwZM8&#10;bNajjxVm2j34j/oiVCKGsM9QgQmhzaT0pSGLfuJa4shdXWcxRNhVUnf4iOG2kWmSzKXFmmODwZa2&#10;hspbcbcKvq/Jac7pxfzui3z7M/TH57HPlfocD/kSRKAhvMUv90ErmKVxbTwTj4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Ku6hAwQAAANwAAAAPAAAAAAAAAAAAAAAA&#10;AKECAABkcnMvZG93bnJldi54bWxQSwUGAAAAAAQABAD5AAAAjwMAAAAA&#10;" strokecolor="#5b9bd5 [3204]" strokeweight=".5pt"/>
                    </v:group>
                  </v:group>
                  <v:group id="Группа 871" o:spid="_x0000_s1277" style="position:absolute;left:41463;width:32258;height:38500" coordsize="32258,385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HEaFM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lP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HEaFMQAAADcAAAA&#10;DwAAAAAAAAAAAAAAAACqAgAAZHJzL2Rvd25yZXYueG1sUEsFBgAAAAAEAAQA+gAAAJsDAAAAAA==&#10;">
                    <v:group id="Группа 162" o:spid="_x0000_s1278" style="position:absolute;left:7252;width:25006;height:38500" coordorigin="-4732,-19078" coordsize="25023,38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    <v:rect id="Прямоугольник 163" o:spid="_x0000_s1279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GyD8EA&#10;AADcAAAADwAAAGRycy9kb3ducmV2LnhtbERPS4vCMBC+C/sfwix401QFcauxdBUfR3XVvQ7NbFu2&#10;mZQmav33RhC8zcf3nFnSmkpcqXGlZQWDfgSCOLO65FzB8WfVm4BwHlljZZkU3MlBMv/ozDDW9sZ7&#10;uh58LkIIuxgVFN7XsZQuK8ig69uaOHB/tjHoA2xyqRu8hXBTyWEUjaXBkkNDgTUtCsr+Dxej4JKt&#10;v3/zOt0tVyPeSDv4MqezVqr72aZTEJ5a/xa/3Fsd5o9H8HwmXC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Xxsg/BAAAA3AAAAA8AAAAAAAAAAAAAAAAAmAIAAGRycy9kb3du&#10;cmV2LnhtbFBLBQYAAAAABAAEAPUAAACGAwAAAAA=&#10;" fillcolor="white [3201]" strokecolor="#70ad47 [3209]" strokeweight="1pt"/>
                      <v:rect id="Прямоугольник 164" o:spid="_x0000_s1280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gqe8EA&#10;AADcAAAADwAAAGRycy9kb3ducmV2LnhtbERPS2vCQBC+F/wPywjemo2tiMaskrbE9ujb65Adk9Ds&#10;bMiuGv99t1DobT6+56Sr3jTiRp2rLSsYRzEI4sLqmksFh33+PAPhPLLGxjIpeJCD1XLwlGKi7Z23&#10;dNv5UoQQdgkqqLxvEyldUZFBF9mWOHAX2xn0AXal1B3eQ7hp5EscT6XBmkNDhS29V1R8765GwbVY&#10;v53LNtt85K/8Ke14bo4nrdRo2GcLEJ56/y/+c3/pMH86gd9nwgVy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oYKnv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297F45">
                                <w:rPr>
                                  <w:sz w:val="20"/>
                                </w:rPr>
                                <w:t>Тамара Леонидовна Цветкова 1957</w:t>
                              </w:r>
                            </w:p>
                            <w:p w:rsidR="00DE2B2B" w:rsidRPr="00F87BA3" w:rsidRDefault="00DE2B2B" w:rsidP="00266B35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rect>
                      <v:shape id="Прямая со стрелкой 165" o:spid="_x0000_s1281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g7vcQAAADcAAAADwAAAGRycy9kb3ducmV2LnhtbESPQWvCQBCF74X+h2WEXkQ3ikqNrlIK&#10;pV4btXgcsmM2mJ0N2anGf98VCr3N8N6878162/tGXamLdWADk3EGirgMtubKwGH/MXoFFQXZYhOY&#10;DNwpwnbz/LTG3IYbf9G1kEqlEI45GnAiba51LB15jOPQEiftHDqPktau0rbDWwr3jZ5m2UJ7rDkR&#10;HLb07qi8FD8+cekwHRbz4XJ2+cTj6dvJfTYRY14G/dsKlFAv/+a/651N9RdzeDyTJtCb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KDu9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166" o:spid="_x0000_s1282" style="position:absolute;visibility:visible;mso-wrap-style:square" from="-4732,-19078" to="20291,-19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K0P8IAAADcAAAADwAAAGRycy9kb3ducmV2LnhtbERPTWvCQBC9C/0PyxS86aYVYkmzESko&#10;noSqPXgbsmM2NTubZtck/nu3UOhtHu9z8tVoG9FT52vHCl7mCQji0umaKwWn42b2BsIHZI2NY1Jw&#10;Jw+r4mmSY6bdwJ/UH0IlYgj7DBWYENpMSl8asujnriWO3MV1FkOEXSV1h0MMt418TZJUWqw5Nhhs&#10;6cNQeT3crIIfLDdkz1/bPhlMv0gv7X75fVZq+jyu30EEGsO/+M+903F+msLvM/ECWT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WK0P8IAAADcAAAADwAAAAAAAAAAAAAA&#10;AAChAgAAZHJzL2Rvd25yZXYueG1sUEsFBgAAAAAEAAQA+QAAAJADAAAAAA==&#10;" strokecolor="#5b9bd5 [3204]" strokeweight=".5pt">
                        <v:stroke joinstyle="miter"/>
                      </v:line>
                      <v:shape id="Прямая со стрелкой 167" o:spid="_x0000_s1283" type="#_x0000_t32" style="position:absolute;left:6566;top:-19078;width:0;height:213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YAUcQAAADcAAAADwAAAGRycy9kb3ducmV2LnhtbESPQWvCQBCF74X+h2UKXkQ3irU2dZVS&#10;EL02teJxyE6zwexsyE41/ntXKPQ2w3vzvjfLde8bdaYu1oENTMYZKOIy2JorA/uvzWgBKgqyxSYw&#10;GbhShPXq8WGJuQ0X/qRzIZVKIRxzNOBE2lzrWDryGMehJU7aT+g8Slq7StsOLyncN3qaZXPtseZE&#10;cNjSh6PyVPz6xKX9dFg8D19npy1+Hw9OrrOJGDN46t/fQAn18m/+u97ZVH/+Avdn0gR6d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tgBR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168" o:spid="_x0000_s1284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V/YcUAAADcAAAADwAAAGRycy9kb3ducmV2LnhtbESPQWvCQBCF70L/wzIFb7qph7SkrhKE&#10;SqEHbeyltyE7ZkOzsyG7xvjvnYPQ2wzvzXvfrLeT79RIQ2wDG3hZZqCI62Bbbgz8nD4Wb6BiQrbY&#10;BSYDN4qw3TzN1ljYcOVvGqvUKAnhWKABl1JfaB1rRx7jMvTEop3D4DHJOjTaDniVcN/pVZbl2mPL&#10;0uCwp52j+q+6eAOv5+yU8+rXHfZVufuaxuPtOJbGzJ+n8h1Uoin9mx/Xn1bwc6GVZ2QCvb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V/YcUAAADcAAAADwAAAAAAAAAA&#10;AAAAAAChAgAAZHJzL2Rvd25yZXYueG1sUEsFBgAAAAAEAAQA+QAAAJMDAAAAAA==&#10;" strokecolor="#5b9bd5 [3204]" strokeweight=".5pt"/>
                    </v:group>
                    <v:group id="Группа 870" o:spid="_x0000_s1285" style="position:absolute;top:19076;width:11988;height:18142" coordsize="11994,181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z2/j8IAAADcAAAADwAAAGRycy9kb3ducmV2LnhtbERPy4rCMBTdC/MP4Q64&#10;07QjPqhGEZkRFyJYBwZ3l+baFpub0mTa+vdmIbg8nPdq05tKtNS40rKCeByBIM6sLjlX8Hv5GS1A&#10;OI+ssbJMCh7kYLP+GKww0bbjM7Wpz0UIYZeggsL7OpHSZQUZdGNbEwfuZhuDPsAml7rBLoSbSn5F&#10;0UwaLDk0FFjTrqDsnv4bBfsOu+0k/m6P99vucb1MT3/HmJQafvbbJQhPvX+LX+6DVrCYh/n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M9v4/CAAAA3AAAAA8A&#10;AAAAAAAAAAAAAAAAqgIAAGRycy9kb3ducmV2LnhtbFBLBQYAAAAABAAEAPoAAACZAwAAAAA=&#10;">
                      <v:shape id="Соединительная линия уступом 339" o:spid="_x0000_s1286" type="#_x0000_t34" style="position:absolute;left:10089;top:15765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KkVcQAAADcAAAADwAAAGRycy9kb3ducmV2LnhtbESPQYvCMBSE7wv+h/AEL8uaqiDaNYoK&#10;iqDIWhfPj+ZtW2xeShNt/fdGEPY4zMw3zGzRmlLcqXaFZQWDfgSCOLW64EzB73nzNQHhPLLG0jIp&#10;eJCDxbzzMcNY24ZPdE98JgKEXYwKcu+rWEqX5mTQ9W1FHLw/Wxv0QdaZ1DU2AW5KOYyisTRYcFjI&#10;saJ1Tuk1uRkFe3M0+pL480+1uh6mF3vcLptPpXrddvkNwlPr/8Pv9k4rGI2m8DoTj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UqRVxAAAANwAAAAPAAAAAAAAAAAA&#10;AAAAAKECAABkcnMvZG93bnJldi54bWxQSwUGAAAAAAQABAD5AAAAkgMAAAAA&#10;" strokecolor="#5b9bd5 [3204]" strokeweight=".5pt"/>
                      <v:rect id="Прямоугольник 335" o:spid="_x0000_s1287" style="position:absolute;left:945;top:2207;width:9143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OHMMA&#10;AADcAAAADwAAAGRycy9kb3ducmV2LnhtbESPS4vCQBCE7wv+h6EFb+vEDS4aHUVXfBx9e20ybRLM&#10;9ITMqPHfOwsLeyyq6itqPG1MKR5Uu8Kygl43AkGcWl1wpuB4WH4OQDiPrLG0TApe5GA6aX2MMdH2&#10;yTt67H0mAoRdggpy76tESpfmZNB1bUUcvKutDfog60zqGp8Bbkr5FUXf0mDBYSHHin5ySm/7u1Fw&#10;T1fzS1bNtotlzGtpe0NzOmulOu1mNgLhqfH/4b/2RiuI4z7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POHMMAAADcAAAADwAAAAAAAAAAAAAAAACYAgAAZHJzL2Rv&#10;d25yZXYueG1sUEsFBgAAAAAEAAQA9QAAAIgDAAAAAA==&#10;" fillcolor="white [3201]" strokecolor="#70ad47 [3209]" strokeweight="1pt"/>
                      <v:rect id="Прямоугольник 336" o:spid="_x0000_s1288" style="position:absolute;left:945;top:9774;width:9143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FQa8QA&#10;AADcAAAADwAAAGRycy9kb3ducmV2LnhtbESPT2vCQBTE74V+h+UVvJmNDYjGrGIrth7909rrI/ua&#10;hGbfht1V47d3BaHHYWZ+wxSL3rTiTM43lhWMkhQEcWl1w5WCr8N6OAHhA7LG1jIpuJKHxfz5qcBc&#10;2wvv6LwPlYgQ9jkqqEPocil9WZNBn9iOOHq/1hkMUbpKaoeXCDetfE3TsTTYcFyosaP3msq//cko&#10;OJUfbz9Vt9yu1hl/Sjuamu+jVmrw0i9nIAL14T/8aG+0giwbw/1MPAJ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xUGv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Pr="00266B35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266B35">
                                <w:rPr>
                                  <w:sz w:val="20"/>
                                </w:rPr>
                                <w:t>Евгений Иванович Шебекинский</w:t>
                              </w:r>
                            </w:p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  <v:line id="Прямая соединительная линия 864" o:spid="_x0000_s1289" style="position:absolute;visibility:visible;mso-wrap-style:square" from="0,0" to="1151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PZfcUAAADcAAAADwAAAGRycy9kb3ducmV2LnhtbESPQWvCQBSE7wX/w/IEb81GLVFSV5GC&#10;4qlQtQdvj+xLNm32bZpdk/TfdwuFHoeZ+YbZ7EbbiJ46XztWME9SEMSF0zVXCq6Xw+MahA/IGhvH&#10;pOCbPOy2k4cN5toN/Eb9OVQiQtjnqMCE0OZS+sKQRZ+4ljh6pesshii7SuoOhwi3jVykaSYt1hwX&#10;DLb0Yqj4PN+tgi8sDmRv78c+HUy/zMr2dfVxU2o2HffPIAKN4T/81z5pBevsCX7PxCMgt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PZfc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865" o:spid="_x0000_s1290" type="#_x0000_t32" style="position:absolute;left:567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dtE8MAAADcAAAADwAAAGRycy9kb3ducmV2LnhtbESPT2vCQBDF70K/wzIFL1I3iopNXaUU&#10;RK+NtvQ4ZKfZYHY2ZKcav70rFDw+3p8fb7XpfaPO1MU6sIHJOANFXAZbc2XgeNi+LEFFQbbYBCYD&#10;V4qwWT8NVpjbcOFPOhdSqTTCMUcDTqTNtY6lI49xHFri5P2GzqMk2VXadnhJ477R0yxbaI81J4LD&#10;lj4clafizycuHaejYj56nZ12+PXz7eQ6m4gxw+f+/Q2UUC+P8H97bw0sF3O4n0lHQK9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jXbRP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</v:group>
                  <v:group id="Группа 889" o:spid="_x0000_s1291" style="position:absolute;left:61012;width:29639;height:23653" coordsize="29639,236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9JmNcUAAADcAAAADwAAAGRycy9kb3ducmV2LnhtbESPT2vCQBTE7wW/w/KE&#10;3uomlpYYXUVExYMU/APi7ZF9JsHs25Bdk/jtu4WCx2FmfsPMFr2pREuNKy0riEcRCOLM6pJzBefT&#10;5iMB4TyyxsoyKXiSg8V88DbDVNuOD9QefS4ChF2KCgrv61RKlxVk0I1sTRy8m20M+iCbXOoGuwA3&#10;lRxH0bc0WHJYKLCmVUHZ/fgwCrYddsvPeN3u77fV83r6+rnsY1LqfdgvpyA89f4V/m/vtIIkmcD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fSZjXFAAAA3AAA&#10;AA8AAAAAAAAAAAAAAAAAqgIAAGRycy9kb3ducmV2LnhtbFBLBQYAAAAABAAEAPoAAACcAwAAAAA=&#10;">
                    <v:group id="Группа 155" o:spid="_x0000_s1292" style="position:absolute;top:2680;width:9144;height:17145" coordorigin="2095" coordsize="9144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  <v:rect id="Прямоугольник 2" o:spid="_x0000_s1293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PlncEA&#10;AADaAAAADwAAAGRycy9kb3ducmV2LnhtbESPT4vCMBTE74LfITzBm6YqLG41lqro7tH17/XRPNti&#10;81KaqN1vv1kQPA4z8xtmnrSmEg9qXGlZwWgYgSDOrC45V3A8bAZTEM4ja6wsk4JfcpAsup05xto+&#10;+Ycee5+LAGEXo4LC+zqW0mUFGXRDWxMH72obgz7IJpe6wWeAm0qOo+hDGiw5LBRY06qg7La/GwX3&#10;bLu85HW6W28m/CXt6NOczlqpfq9NZyA8tf4dfrW/tYIx/F8JN0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D5Z3BAAAA2gAAAA8AAAAAAAAAAAAAAAAAmAIAAGRycy9kb3du&#10;cmV2LnhtbFBLBQYAAAAABAAEAPUAAACGAwAAAAA=&#10;" fillcolor="white [3201]" strokecolor="#70ad47 [3209]" strokeweight="1pt"/>
                      <v:rect id="Прямоугольник 3" o:spid="_x0000_s1294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9ABsEA&#10;AADaAAAADwAAAGRycy9kb3ducmV2LnhtbESPT4vCMBTE74LfITzBm6auIG41luqi7tH17/XRPNti&#10;81KaqN1vv1kQPA4z8xtmnrSmEg9qXGlZwWgYgSDOrC45V3A8rAdTEM4ja6wsk4JfcpAsup05xto+&#10;+Ycee5+LAGEXo4LC+zqW0mUFGXRDWxMH72obgz7IJpe6wWeAm0p+RNFEGiw5LBRY06qg7La/GwX3&#10;bLO85HW6+1qPeSvt6NOczlqpfq9NZyA8tf4dfrW/tYIx/F8JN0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1PQAbBAAAA2gAAAA8AAAAAAAAAAAAAAAAAmAIAAGRycy9kb3du&#10;cmV2LnhtbFBLBQYAAAAABAAEAPUAAACGAwAAAAA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Лиди</w:t>
                              </w:r>
                              <w:bookmarkStart w:id="1" w:name="_GoBack"/>
                              <w:r>
                                <w:rPr>
                                  <w:sz w:val="20"/>
                                </w:rPr>
                                <w:t>я Ивановна Цветкова</w:t>
                              </w:r>
                              <w:bookmarkEnd w:id="1"/>
                            </w:p>
                          </w:txbxContent>
                        </v:textbox>
                      </v:rect>
                      <v:line id="Прямая соединительная линия 5" o:spid="_x0000_s1295" style="position:absolute;visibility:visible;mso-wrap-style:square" from="2906,0" to="982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CfBcMAAADaAAAADwAAAGRycy9kb3ducmV2LnhtbESPT2vCQBTE7wW/w/IEb2ajUi2pq0hB&#10;8STUPwdvj+wzmzb7Ns2uSfz23YLQ4zAzv2GW695WoqXGl44VTJIUBHHudMmFgvNpO34D4QOyxsox&#10;KXiQh/Vq8LLETLuOP6k9hkJECPsMFZgQ6kxKnxuy6BNXE0fv5hqLIcqmkLrBLsJtJadpOpcWS44L&#10;Bmv6MJR/H+9WwQ/mW7LXy65NO9PO5rf6sPi6KjUa9pt3EIH68B9+tvdawSv8XYk3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gnwXDAAAA2gAAAA8AAAAAAAAAAAAA&#10;AAAAoQIAAGRycy9kb3ducmV2LnhtbFBLBQYAAAAABAAEAPkAAACRAwAAAAA=&#10;" strokecolor="#5b9bd5 [3204]" strokeweight=".5pt">
                        <v:stroke joinstyle="miter"/>
                      </v:line>
                      <v:shape id="Прямая со стрелкой 6" o:spid="_x0000_s1296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2RL8EAAADaAAAADwAAAGRycy9kb3ducmV2LnhtbESPT2vCQBDF7wW/wzJCL6IbxYqmriJC&#10;qddGWzwO2Wk2mJ0N2anGb+8WCj0+3p8fb73tfaOu1MU6sIHpJANFXAZbc2XgdHwbL0FFQbbYBCYD&#10;d4qw3Qye1pjbcOMPuhZSqTTCMUcDTqTNtY6lI49xElri5H2HzqMk2VXadnhL477RsyxbaI81J4LD&#10;lvaOykvx4xOXTrNR8TJazS/v+Hn+cnKfT8WY52G/ewUl1Mt/+K99sAYW8Hsl3QC9e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DZEvwQAAANoAAAAPAAAAAAAAAAAAAAAA&#10;AKECAABkcnMvZG93bnJldi54bWxQSwUGAAAAAAQABAD5AAAAjwMAAAAA&#10;" strokecolor="#5b9bd5 [3204]" strokeweight=".5pt">
                        <v:stroke endarrow="block" joinstyle="miter"/>
                      </v:shape>
                    </v:group>
                    <v:group id="Группа 873" o:spid="_x0000_s1297" style="position:absolute;left:20495;top:2680;width:9144;height:17202" coordsize="9144,172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+8h+M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v67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7yH4xgAAANwA&#10;AAAPAAAAAAAAAAAAAAAAAKoCAABkcnMvZG93bnJldi54bWxQSwUGAAAAAAQABAD6AAAAnQMAAAAA&#10;">
                      <v:rect id="Прямоугольник 9" o:spid="_x0000_s1298" style="position:absolute;top:2207;width:9144;height:74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d37MAA&#10;AADaAAAADwAAAGRycy9kb3ducmV2LnhtbESPS6vCMBSE94L/IRzBnaYqXLQaxQc+ltf39tAc22Jz&#10;Upqovf/eXBBcDjPzDTOZ1aYQT6pcbllBrxuBIE6szjlVcDquO0MQziNrLCyTgj9yMJs2GxOMtX3x&#10;np4Hn4oAYRejgsz7MpbSJRkZdF1bEgfvZiuDPsgqlbrCV4CbQvaj6EcazDksZFjSMqPkfngYBY9k&#10;s7im5fx3tR7wVtreyJwvWql2q56PQXiq/Tf8ae+0ghH8Xwk3QE7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Kd37MAAAADaAAAADwAAAAAAAAAAAAAAAACYAgAAZHJzL2Rvd25y&#10;ZXYueG1sUEsFBgAAAAAEAAQA9QAAAIUDAAAAAA==&#10;" fillcolor="white [3201]" strokecolor="#70ad47 [3209]" strokeweight="1pt">
                        <v:textbox>
                          <w:txbxContent>
                            <w:p w:rsidR="00DE2B2B" w:rsidRDefault="00DE2B2B" w:rsidP="00B83461">
                              <w:pPr>
                                <w:keepNext/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278727FF" wp14:editId="071620F4">
                                    <wp:extent cx="714375" cy="666750"/>
                                    <wp:effectExtent l="0" t="0" r="9525" b="0"/>
                                    <wp:docPr id="586" name="Рисунок 5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4375" cy="6667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10" o:spid="_x0000_s1299" style="position:absolute;top:9774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C798MA&#10;AADbAAAADwAAAGRycy9kb3ducmV2LnhtbESPQW/CMAyF70j8h8hI3CBlSBPrCAiY2Diywrar1Zi2&#10;onGqJkD37/EBiZut9/ze5/myc7W6UhsqzwYm4wQUce5txYWB42E7moEKEdli7ZkM/FOA5aLfm2Nq&#10;/Y2/6ZrFQkkIhxQNlDE2qdYhL8lhGPuGWLSTbx1GWdtC2xZvEu5q/ZIkr9phxdJQYkObkvJzdnEG&#10;Lvnn+q9oVvuP7ZS/tJ+8uZ9fa8xw0K3eQUXq4tP8uN5ZwRd6+UUG0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C798MAAADb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Ольга Цветкова</w:t>
                              </w:r>
                            </w:p>
                          </w:txbxContent>
                        </v:textbox>
                      </v:rect>
                      <v:line id="Прямая соединительная линия 12" o:spid="_x0000_s1300" style="position:absolute;visibility:visible;mso-wrap-style:square" from="1418,0" to="725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O72cIAAADbAAAADwAAAGRycy9kb3ducmV2LnhtbERPTWvCQBC9C/6HZYTedNMUYkldpQgp&#10;PRUa9eBtyI7ZtNnZmN0m6b/vFgRv83ifs9lNthUD9b5xrOBxlYAgrpxuuFZwPBTLZxA+IGtsHZOC&#10;X/Kw285nG8y1G/mThjLUIoawz1GBCaHLpfSVIYt+5TriyF1cbzFE2NdS9zjGcNvKNEkyabHh2GCw&#10;o72h6rv8sQquWBVkz6e3IRnN8JRduo/111mph8X0+gIi0BTu4pv7Xcf5Kfz/Eg+Q2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MO72cIAAADbAAAADwAAAAAAAAAAAAAA&#10;AAChAgAAZHJzL2Rvd25yZXYueG1sUEsFBgAAAAAEAAQA+QAAAJADAAAAAA==&#10;" strokecolor="#5b9bd5 [3204]" strokeweight=".5pt">
                        <v:stroke joinstyle="miter"/>
                      </v:line>
                      <v:shape id="Прямая со стрелкой 13" o:spid="_x0000_s1301" type="#_x0000_t32" style="position:absolute;left:4414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O1CXMQAAADbAAAADwAAAGRycy9kb3ducmV2LnhtbESPT2vCQBDF74V+h2UKXkQ3/is2dZVS&#10;EHtttOJxyE6zwexsyE41fvtuoeBthvfm/d6sNr1v1IW6WAc2MBlnoIjLYGuuDBz229ESVBRki01g&#10;MnCjCJv148MKcxuu/EmXQiqVQjjmaMCJtLnWsXTkMY5DS5y079B5lLR2lbYdXlO4b/Q0y561x5oT&#10;wWFL747Kc/HjE5cO02GxGL7Mzzv8Oh2d3OYTMWbw1L+9ghLq5W7+v/6wqf4M/n5JA+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7UJcxAAAANs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874" o:spid="_x0000_s1302" style="position:absolute;left:9459;width:10642;height:19881" coordsize="10644,198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a5jMYAAADcAAAADwAAAGRycy9kb3ducmV2LnhtbESPT2vCQBTE74LfYXlC&#10;b3UTazWkriKi0oMUqoXS2yP78gezb0N2TeK37xYKHoeZ+Q2z2gymFh21rrKsIJ5GIIgzqysuFHxd&#10;Ds8JCOeRNdaWScGdHGzW49EKU217/qTu7AsRIOxSVFB636RSuqwkg25qG+Lg5bY16INsC6lb7APc&#10;1HIWRQtpsOKwUGJDu5Ky6/lmFBx77Lcv8b47XfPd/efy+vF9ikmpp8mwfQPhafCP8H/7XStIlnP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BrmMxgAAANwA&#10;AAAPAAAAAAAAAAAAAAAAAKoCAABkcnMvZG93bnJldi54bWxQSwUGAAAAAAQABAD6AAAAnQMAAAAA&#10;">
                      <v:rect id="Прямоугольник 342" o:spid="_x0000_s1303" style="position:absolute;left:788;top:4887;width:9142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wlFcMA&#10;AADcAAAADwAAAGRycy9kb3ducmV2LnhtbESPS4vCQBCE74L/YWjB2zpRl0Wjo/jAXY8aX9cm0ybB&#10;TE/IjJr9987Cgseiqr6ipvPGlOJBtSssK+j3IhDEqdUFZwqOh83HCITzyBpLy6TglxzMZ+3WFGNt&#10;n7ynR+IzESDsYlSQe1/FUro0J4OuZyvi4F1tbdAHWWdS1/gMcFPKQRR9SYMFh4UcK1rllN6Su1Fw&#10;T7+Xl6xa7NabIf9I2x+b01kr1e00iwkIT41/h//bW61g+DmAv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wlFcMAAADcAAAADwAAAAAAAAAAAAAAAACYAgAAZHJzL2Rv&#10;d25yZXYueG1sUEsFBgAAAAAEAAQA9QAAAIgDAAAAAA==&#10;" fillcolor="white [3201]" strokecolor="#70ad47 [3209]" strokeweight="1pt"/>
                      <v:rect id="Прямоугольник 343" o:spid="_x0000_s1304" style="position:absolute;left:788;top:12454;width:9142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AjsMA&#10;AADcAAAADwAAAGRycy9kb3ducmV2LnhtbESPS4vCQBCE7wv+h6EFb+vEjSwaHUVXfBx9e20ybRLM&#10;9ITMqPHfOwsLeyyq6itqPG1MKR5Uu8Kygl43AkGcWl1wpuB4WH4OQDiPrLG0TApe5GA6aX2MMdH2&#10;yTt67H0mAoRdggpy76tESpfmZNB1bUUcvKutDfog60zqGp8Bbkr5FUXf0mDBYSHHin5ySm/7u1Fw&#10;T1fzS1bNtotlzGtpe0NzOmulOu1mNgLhqfH/4b/2RiuI+zH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CAjs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Pr="00FD7CE9" w:rsidRDefault="00DE2B2B" w:rsidP="00266B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297F45">
                                <w:rPr>
                                  <w:sz w:val="20"/>
                                </w:rPr>
                                <w:t>Анатолий Леонидович Цветков 1955</w:t>
                              </w:r>
                            </w:p>
                          </w:txbxContent>
                        </v:textbox>
                      </v:rect>
                      <v:line id="Прямая соединительная линия 344" o:spid="_x0000_s1305" style="position:absolute;visibility:visible;mso-wrap-style:square" from="0,0" to="10644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I29UsUAAADcAAAADwAAAGRycy9kb3ducmV2LnhtbESPQWvCQBSE74L/YXlCb3VjFZWYjUjB&#10;0pNQWw/eHtlnNpp9m2a3Sfrv3ULB4zAz3zDZdrC16Kj1lWMFs2kCgrhwuuJSwdfn/nkNwgdkjbVj&#10;UvBLHrb5eJRhql3PH9QdQykihH2KCkwITSqlLwxZ9FPXEEfv4lqLIcq2lLrFPsJtLV+SZCktVhwX&#10;DDb0aqi4HX+sgm8s9mTPp7cu6U03X16aw+p6VuppMuw2IAIN4RH+b79rBfPFAv7OxCMg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I29Us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345" o:spid="_x0000_s1306" type="#_x0000_t32" style="position:absolute;left:5360;width:0;height:49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kJPMQAAADcAAAADwAAAGRycy9kb3ducmV2LnhtbESPT2vCQBDF7wW/wzJCL1I3apQ2uooU&#10;ir021dLjkJ1mg9nZkJ1q/PbdQqHHx/vz4212g2/VhfrYBDYwm2agiKtgG64NHN9fHh5BRUG22AYm&#10;AzeKsNuO7jZY2HDlN7qUUqs0wrFAA06kK7SOlSOPcRo64uR9hd6jJNnX2vZ4TeO+1fMsW2mPDSeC&#10;w46eHVXn8tsnLh3nk3I5ecrPBzx9fji55TMx5n487NeghAb5D/+1X62BRb6E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WQk8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884" o:spid="_x0000_s1307" style="position:absolute;left:7725;top:19864;width:3935;height:3789" coordsize="393547,378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TyavFAAAA3AAA&#10;AA8AAAAAAAAAAAAAAAAAqgIAAGRycy9kb3ducmV2LnhtbFBLBQYAAAAABAAEAPoAAACcAwAAAAA=&#10;">
                      <v:line id="Прямая соединительная линия 880" o:spid="_x0000_s1308" style="position:absolute;visibility:visible;mso-wrap-style:square" from="0,0" to="204470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Q5hMEAAADcAAAADwAAAGRycy9kb3ducmV2LnhtbERPy4rCMBTdD/gP4QqzG1Md0FKNIoLi&#10;amB8LNxdmmtTbW5qE9vO308WgsvDeS9Wva1ES40vHSsYjxIQxLnTJRcKTsftVwrCB2SNlWNS8Ece&#10;VsvBxwIz7Tr+pfYQChFD2GeowIRQZ1L63JBFP3I1ceSurrEYImwKqRvsYrit5CRJptJiybHBYE0b&#10;Q/n98LQKHphvyV7OuzbpTPs9vdY/s9tFqc9hv56DCNSHt/jl3msFaRrnxzPxCMj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NDmEwQAAANw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882" o:spid="_x0000_s1309" style="position:absolute;flip:x;visibility:visible;mso-wrap-style:square" from="204952,0" to="393547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JkpsYAAADcAAAADwAAAGRycy9kb3ducmV2LnhtbESPzWrDMBCE74W+g9hCbrWcQILjWgmh&#10;NBAoLeTHh9421sZ2a62Mpdju21eFQI7DzHzDZOvRNKKnztWWFUyjGARxYXXNpYLTcfucgHAeWWNj&#10;mRT8koP16vEhw1TbgffUH3wpAoRdigoq79tUSldUZNBFtiUO3sV2Bn2QXSl1h0OAm0bO4nghDdYc&#10;Fips6bWi4udwNQq2+uPMydJ9fuW2Xrzvvtv8bT5XavI0bl5AeBr9PXxr77SCJJnB/5lwBOTq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/SZKbGAAAA3AAAAA8AAAAAAAAA&#10;AAAAAAAAoQIAAGRycy9kb3ducmV2LnhtbFBLBQYAAAAABAAEAPkAAACUAwAAAAA=&#10;" strokecolor="#5b9bd5 [3204]" strokeweight=".5pt">
                        <v:stroke joinstyle="miter"/>
                      </v:line>
                      <v:shape id="Прямая со стрелкой 883" o:spid="_x0000_s1310" type="#_x0000_t32" style="position:absolute;left:204952;top:204952;width:0;height:17390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62BsQAAADcAAAADwAAAGRycy9kb3ducmV2LnhtbESPW2vCQBCF34X+h2UKfZG68dISU1cp&#10;haKvprb0cciO2WB2NmSnGv+9Wyj08XAuH2e1GXyrztTHJrCB6SQDRVwF23Bt4PDx/piDioJssQ1M&#10;Bq4UYbO+G62wsOHCezqXUqs0wrFAA06kK7SOlSOPcRI64uQdQ+9RkuxrbXu8pHHf6lmWPWuPDSeC&#10;w47eHFWn8scnLh1m4/JpvFyctvj5/eXkupiKMQ/3w+sLKKFB/sN/7Z01kOdz+D2TjoBe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frYG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885" o:spid="_x0000_s1311" style="position:absolute;left:18288;top:19864;width:3935;height:3789" coordsize="393547,378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p9sMMQAAADcAAAADwAAAGRycy9kb3ducmV2LnhtbESPQYvCMBSE7wv+h/CE&#10;va1pXVxKNYqIyh5EWBXE26N5tsXmpTSxrf9+Iwgeh5n5hpktelOJlhpXWlYQjyIQxJnVJecKTsfN&#10;VwLCeWSNlWVS8CAHi/ngY4apth3/UXvwuQgQdikqKLyvUyldVpBBN7I1cfCutjHog2xyqRvsAtxU&#10;chxFP9JgyWGhwJpWBWW3w90o2HbYLb/jdbu7XVePy3GyP+9iUupz2C+nIDz1/h1+tX+1giSZ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p9sMMQAAADcAAAA&#10;DwAAAAAAAAAAAAAAAACqAgAAZHJzL2Rvd25yZXYueG1sUEsFBgAAAAAEAAQA+gAAAJsDAAAAAA==&#10;">
                      <v:line id="Прямая соединительная линия 886" o:spid="_x0000_s1312" style="position:absolute;visibility:visible;mso-wrap-style:square" from="0,0" to="204470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EEa8QAAADcAAAADwAAAGRycy9kb3ducmV2LnhtbESPT2vCQBTE70K/w/IK3nRTCzGkrlIK&#10;lp4E/x28PbLPbNrs25jdJvHbu4LgcZiZ3zCL1WBr0VHrK8cK3qYJCOLC6YpLBYf9epKB8AFZY+2Y&#10;FFzJw2r5Mlpgrl3PW+p2oRQRwj5HBSaEJpfSF4Ys+qlriKN3dq3FEGVbSt1iH+G2lrMkSaXFiuOC&#10;wYa+DBV/u3+r4ILFmuzp+N0lvene03Ozmf+elBq/Dp8fIAIN4Rl+tH+0gixL4X4mHgG5v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kQRrxAAAANw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887" o:spid="_x0000_s1313" style="position:absolute;flip:x;visibility:visible;mso-wrap-style:square" from="204952,0" to="393547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6XHPsYAAADcAAAADwAAAGRycy9kb3ducmV2LnhtbESPQWvCQBSE70L/w/KE3sxGwRhTVylF&#10;QSgVGvXg7TX7mqTNvg3ZrUn/fVcQehxm5htmtRlMI67UudqygmkUgyAurK65VHA67iYpCOeRNTaW&#10;ScEvOdisH0YrzLTt+Z2uuS9FgLDLUEHlfZtJ6YqKDLrItsTB+7SdQR9kV0rdYR/gppGzOE6kwZrD&#10;QoUtvVRUfOc/RsFOv31wunSHy9nWyev+qz1v53OlHsfD8xMIT4P/D9/be60gTRdwOxOOgFz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+lxz7GAAAA3AAAAA8AAAAAAAAA&#10;AAAAAAAAoQIAAGRycy9kb3ducmV2LnhtbFBLBQYAAAAABAAEAPkAAACUAwAAAAA=&#10;" strokecolor="#5b9bd5 [3204]" strokeweight=".5pt">
                        <v:stroke joinstyle="miter"/>
                      </v:line>
                      <v:shape id="Прямая со стрелкой 888" o:spid="_x0000_s1314" type="#_x0000_t32" style="position:absolute;left:204952;top:204952;width:0;height:17390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okd8AAAADcAAAADwAAAGRycy9kb3ducmV2LnhtbERPTUvDQBC9C/6HZQQvpd20VImx2yKC&#10;6NVYpcchO2ZDs7MhO7bpv3cOgsfH+97sptibE425S+xguSjAEDfJd9w62H+8zEswWZA99onJwYUy&#10;7LbXVxusfDrzO51qaY2GcK7QQRAZKmtzEyhiXqSBWLnvNEYUhWNr/YhnDY+9XRXFvY3YsTYEHOg5&#10;UHOsf6L20n41q+9mD+vjK34evoJc1ktx7vZmenoEIzTJv/jP/eYdlKWu1TN6BOz2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baJHfAAAAA3AAAAA8AAAAAAAAAAAAAAAAA&#10;oQIAAGRycy9kb3ducmV2LnhtbFBLBQYAAAAABAAEAPkAAACOAwAAAAA=&#10;" strokecolor="#5b9bd5 [3204]" strokeweight=".5pt">
                        <v:stroke endarrow="block" joinstyle="miter"/>
                      </v:shape>
                    </v:group>
                  </v:group>
                </v:group>
                <v:group id="Группа 966" o:spid="_x0000_s1315" style="position:absolute;left:98219;top:1418;width:95380;height:26018" coordsize="95380,260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AbIMUAAADcAAAADwAAAGRycy9kb3ducmV2LnhtbESPT2vCQBTE7wW/w/KE&#10;3uomlgaNriKi4kEK/gHx9sg+k2D2bciuSfz23UKhx2FmfsPMl72pREuNKy0riEcRCOLM6pJzBZfz&#10;9mMCwnlkjZVlUvAiB8vF4G2OqbYdH6k9+VwECLsUFRTe16mULivIoBvZmjh4d9sY9EE2udQNdgFu&#10;KjmOokQaLDksFFjTuqDscXoaBbsOu9VnvGkPj/v6dTt/fV8PMSn1PuxXMxCeev8f/mvvtYJp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gGyDFAAAA3AAA&#10;AA8AAAAAAAAAAAAAAAAAqgIAAGRycy9kb3ducmV2LnhtbFBLBQYAAAAABAAEAPoAAACcAwAAAAA=&#10;">
                  <v:group id="Группа 894" o:spid="_x0000_s1316" style="position:absolute;width:32632;height:19431" coordsize="32634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pfds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WL9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cCl92xgAAANwA&#10;AAAPAAAAAAAAAAAAAAAAAKoCAABkcnMvZG93bnJldi54bWxQSwUGAAAAAAQABAD6AAAAnQMAAAAA&#10;">
                    <v:group id="Группа 524" o:spid="_x0000_s1317" style="position:absolute;left:12297;width:20337;height:19431" coordsize="2033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    <v:rect id="Прямоугольник 525" o:spid="_x0000_s1318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GaOcMA&#10;AADcAAAADwAAAGRycy9kb3ducmV2LnhtbESPS4vCQBCE7wv+h6EFbzpRUdzoKD7wcfSxu16bTJsE&#10;Mz0hM2r8944g7LGoqq+oyaw2hbhT5XLLCrqdCARxYnXOqYKf07o9AuE8ssbCMil4koPZtPE1wVjb&#10;Bx/ofvSpCBB2MSrIvC9jKV2SkUHXsSVx8C62MuiDrFKpK3wEuClkL4qG0mDOYSHDkpYZJdfjzSi4&#10;JZvFOS3n+9W6z1tpu9/m908r1WrW8zEIT7X/D3/aO61g0BvA+0w4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GaOc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Default="00DE2B2B" w:rsidP="00024789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4D116D01" wp14:editId="308F9AA1">
                                    <wp:extent cx="471055" cy="647700"/>
                                    <wp:effectExtent l="0" t="0" r="5715" b="0"/>
                                    <wp:docPr id="587" name="Рисунок 5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73947" cy="65167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527" o:spid="_x0000_s1319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+h1cUA&#10;AADcAAAADwAAAGRycy9kb3ducmV2LnhtbESPzW7CMBCE75V4B2uRuBUnIEob4kT8iLbHQgtcV/GS&#10;RMTrKDaQvn1dqVKPo5n5RpPmvWnEjTpXW1YQjyMQxIXVNZcKvj63j88gnEfW2FgmBd/kIM8GDykm&#10;2t55R7e9L0WAsEtQQeV9m0jpiooMurFtiYN3tp1BH2RXSt3hPcBNIydR9CQN1hwWKmxpXVFx2V+N&#10;gmvxujqV7fJjs53ym7TxizkctVKjYb9cgPDU+//wX/tdK5hN5v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L6HV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:rsidR="00DE2B2B" w:rsidRPr="00FD7CE9" w:rsidRDefault="00DE2B2B" w:rsidP="00024789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Алла Алексеевна Католик 1961</w:t>
                              </w:r>
                            </w:p>
                          </w:txbxContent>
                        </v:textbox>
                      </v:rect>
                      <v:shape id="Прямая со стрелкой 528" o:spid="_x0000_s1320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yB+sAAAADcAAAADwAAAGRycy9kb3ducmV2LnhtbERPTUvDQBC9C/6HZQQvpd00tFJjt0UE&#10;0auxischO2ZDs7MhO7bpv3cOgsfH+97up9ibE425S+xguSjAEDfJd9w6OLw/zzdgsiB77BOTgwtl&#10;2O+ur7ZY+XTmNzrV0hoN4VyhgyAyVNbmJlDEvEgDsXLfaYwoCsfW+hHPGh57WxbFnY3YsTYEHOgp&#10;UHOsf6L20qGc1evZ/er4gh9fn0Euq6U4d3szPT6AEZrkX/znfvUO1qWu1TN6BOzu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vMgfrAAAAA3AAAAA8AAAAAAAAAAAAAAAAA&#10;oQIAAGRycy9kb3ducmV2LnhtbFBLBQYAAAAABAAEAPkAAACOAwAAAAA=&#10;" strokecolor="#5b9bd5 [3204]" strokeweight=".5pt">
                        <v:stroke endarrow="block" joinstyle="miter"/>
                      </v:shape>
                      <v:line id="Прямая соединительная линия 529" o:spid="_x0000_s1321" style="position:absolute;visibility:visible;mso-wrap-style:square" from="855,0" to="2033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g1lMQAAADcAAAADwAAAGRycy9kb3ducmV2LnhtbESPQWvCQBSE74L/YXmCN92oVGt0FRGU&#10;ngpVe/D2yD6zabNvY3ZN0n/fLRQ8DjPzDbPedrYUDdW+cKxgMk5AEGdOF5wruJwPo1cQPiBrLB2T&#10;gh/ysN30e2tMtWv5g5pTyEWEsE9RgQmhSqX0mSGLfuwq4ujdXG0xRFnnUtfYRrgt5TRJ5tJiwXHB&#10;YEV7Q9n36WEV3DE7kL1+HpukNc1sfqveF19XpYaDbrcCEagLz/B/+00reJku4e9MPAJy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GDWU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530" o:spid="_x0000_s1322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MbIcEAAADcAAAADwAAAGRycy9kb3ducmV2LnhtbERPTUvDQBC9C/6HZQQvxW5aW6mx2yKC&#10;6NW0So9DdsyGZmdDdmzTf+8cBI+P973ejrEzJxpym9jBbFqAIa6Tb7lxsN+93q3AZEH22CUmBxfK&#10;sN1cX62x9OnMH3SqpDEawrlEB0GkL63NdaCIeZp6YuW+0xBRFA6N9QOeNTx2dl4UDzZiy9oQsKeX&#10;QPWx+onaS/v5pFpOHhfHN/w8fAW5LGbi3O3N+PwERmiUf/Gf+907WN7rfD2jR8B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YxshwQAAANwAAAAPAAAAAAAAAAAAAAAA&#10;AKECAABkcnMvZG93bnJldi54bWxQSwUGAAAAAAQABAD5AAAAjwMAAAAA&#10;" strokecolor="#5b9bd5 [3204]" strokeweight=".5pt">
                        <v:stroke endarrow="block" joinstyle="miter"/>
                      </v:shape>
                      <v:shape id="Соединительная линия уступом 531" o:spid="_x0000_s1323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BNV+MUAAADcAAAADwAAAGRycy9kb3ducmV2LnhtbESPQWvCQBSE7wX/w/IEb3WjUivRVYJg&#10;EXrQRi/eHtlnNph9G7LbGP+9KxR6HGbmG2a16W0tOmp95VjBZJyAIC6crrhUcD7t3hcgfEDWWDsm&#10;BQ/ysFkP3laYanfnH+ryUIoIYZ+iAhNCk0rpC0MW/dg1xNG7utZiiLItpW7xHuG2ltMkmUuLFccF&#10;gw1tDRW3/Ncq+LwmpzlPL+bwlWfb7747Po5dptRo2GdLEIH68B/+a++1go/ZBF5n4hGQ6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BNV+MUAAADcAAAADwAAAAAAAAAA&#10;AAAAAAChAgAAZHJzL2Rvd25yZXYueG1sUEsFBgAAAAAEAAQA+QAAAJMDAAAAAA==&#10;" strokecolor="#5b9bd5 [3204]" strokeweight=".5pt"/>
                    </v:group>
                    <v:group id="Группа 893" o:spid="_x0000_s1324" style="position:absolute;width:12310;height:18146" coordsize="12310,181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+PHA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48cCxgAAANwA&#10;AAAPAAAAAAAAAAAAAAAAAKoCAABkcnMvZG93bnJldi54bWxQSwUGAAAAAAQABAD6AAAAnQMAAAAA&#10;">
                      <v:rect id="Прямоугольник 186" o:spid="_x0000_s1325" style="position:absolute;left:1261;top:2207;width:9137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r3bcAA&#10;AADcAAAADwAAAGRycy9kb3ducmV2LnhtbERPy6rCMBDdC/5DGMGdpiqI9hrFBz6WPu69bodmbIvN&#10;pDRR698bQXA3h/Ocyaw2hbhT5XLLCnrdCARxYnXOqYLf07ozAuE8ssbCMil4koPZtNmYYKztgw90&#10;P/pUhBB2MSrIvC9jKV2SkUHXtSVx4C62MugDrFKpK3yEcFPIfhQNpcGcQ0OGJS0zSq7Hm1FwSzaL&#10;c1rO96v1gLfS9sbm718r1W7V8x8Qnmr/FX/cOx3mj4bwfiZcIK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r3bc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:rsidR="00DE2B2B" w:rsidRDefault="00DE2B2B" w:rsidP="002A2739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BC0D14F" wp14:editId="2F2ACB05">
                                    <wp:extent cx="723265" cy="695960"/>
                                    <wp:effectExtent l="0" t="0" r="635" b="8890"/>
                                    <wp:docPr id="589" name="Рисунок 58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23265" cy="6959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187" o:spid="_x0000_s1326" style="position:absolute;left:1261;top:9774;width:9137;height:74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ZS9sEA&#10;AADcAAAADwAAAGRycy9kb3ducmV2LnhtbERPS2vCQBC+F/wPywjemo0tWI1ZJW2J7dG31yE7JqHZ&#10;2ZBdNf77bqHgbT6+56TL3jTiSp2rLSsYRzEI4sLqmksF+13+PAXhPLLGxjIpuJOD5WLwlGKi7Y03&#10;dN36UoQQdgkqqLxvEyldUZFBF9mWOHBn2xn0AXal1B3eQrhp5EscT6TBmkNDhS19VFT8bC9GwaVY&#10;vZ/KNlt/5q/8Je14Zg5HrdRo2GdzEJ56/xD/u791mD99g79nwgV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GUvb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:rsidR="00DE2B2B" w:rsidRPr="00FD7CE9" w:rsidRDefault="00DE2B2B" w:rsidP="002A2739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Михаил Католик 1958</w:t>
                              </w:r>
                            </w:p>
                          </w:txbxContent>
                        </v:textbox>
                      </v:rect>
                      <v:line id="Прямая соединительная линия 576" o:spid="_x0000_s1327" style="position:absolute;visibility:visible;mso-wrap-style:square" from="0,0" to="1151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SO+8QAAADcAAAADwAAAGRycy9kb3ducmV2LnhtbESPQWvCQBSE70L/w/IKvemmLUaJrlIE&#10;S0+C2h68PbLPbDT7Nma3Sfz3riB4HGbmG2a+7G0lWmp86VjB+ygBQZw7XXKh4He/Hk5B+ICssXJM&#10;Cq7kYbl4Gcwx067jLbW7UIgIYZ+hAhNCnUnpc0MW/cjVxNE7usZiiLIppG6wi3BbyY8kSaXFkuOC&#10;wZpWhvLz7t8quGC+Jnv4+26TzrSf6bHeTE4Hpd5e+68ZiEB9eIYf7R+tYDxJ4X4mHgG5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NI77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577" o:spid="_x0000_s1328" type="#_x0000_t32" style="position:absolute;left:5675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A6lcMAAADcAAAADwAAAGRycy9kb3ducmV2LnhtbESPT2vCQBDF74V+h2UKXqRuFK2aukoR&#10;xF6b2tLjkJ1mg9nZkJ1q/PZdQfD4eH9+vNWm9406URfrwAbGowwUcRlszZWBw+fueQEqCrLFJjAZ&#10;uFCEzfrxYYW5DWf+oFMhlUojHHM04ETaXOtYOvIYR6ElTt5v6DxKkl2lbYfnNO4bPcmyF+2x5kRw&#10;2NLWUXks/nzi0mEyLGbD5fS4x6+fbyeX6ViMGTz1b6+ghHq5h2/td2tgNp/D9Uw6Anr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ngOpX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891" o:spid="_x0000_s1329" type="#_x0000_t34" style="position:absolute;left:10405;top:15765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nPJsQAAADcAAAADwAAAGRycy9kb3ducmV2LnhtbESPQYvCMBSE74L/ITxhL6KpHsRWo6ig&#10;LOwiu1U8P5pnW2xeShNt99+bBcHjMDPfMMt1ZyrxoMaVlhVMxhEI4szqknMF59N+NAfhPLLGyjIp&#10;+CMH61W/t8RE25Z/6ZH6XAQIuwQVFN7XiZQuK8igG9uaOHhX2xj0QTa51A22AW4qOY2imTRYclgo&#10;sKZdQdktvRsFX+Zo9CX1p596e/uOL/Z42LRDpT4G3WYBwlPn3+FX+1MrmMcT+D8TjoB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ec8mxAAAANwAAAAPAAAAAAAAAAAA&#10;AAAAAKECAABkcnMvZG93bnJldi54bWxQSwUGAAAAAAQABAD5AAAAkgMAAAAA&#10;" strokecolor="#5b9bd5 [3204]" strokeweight=".5pt"/>
                    </v:group>
                  </v:group>
                  <v:group id="Группа 932" o:spid="_x0000_s1330" style="position:absolute;left:65742;width:29638;height:26017" coordorigin=",-5045" coordsize="29638,260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CgyP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rBM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KDI+xgAAANwA&#10;AAAPAAAAAAAAAAAAAAAAAKoCAABkcnMvZG93bnJldi54bWxQSwUGAAAAAAQABAD6AAAAnQMAAAAA&#10;">
                    <v:group id="Группа 899" o:spid="_x0000_s1331" style="position:absolute;width:9142;height:17140" coordorigin="2095" coordsize="9144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vw6MYAAADcAAAADwAAAGRycy9kb3ducmV2LnhtbESPQWvCQBSE7wX/w/KE&#10;3uomlhZN3YQgKh6kUC2U3h7ZZxKSfRuyaxL/fbdQ6HGYmW+YTTaZVgzUu9qygngRgSAurK65VPB5&#10;2T+tQDiPrLG1TAru5CBLZw8bTLQd+YOGsy9FgLBLUEHlfZdI6YqKDLqF7YiDd7W9QR9kX0rd4xjg&#10;ppXLKHqVBmsOCxV2tK2oaM43o+Aw4pg/x7vh1Fy39+/Ly/vXKSalHudT/gbC0+T/w3/to1awWq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C/DoxgAAANwA&#10;AAAPAAAAAAAAAAAAAAAAAKoCAABkcnMvZG93bnJldi54bWxQSwUGAAAAAAQABAD6AAAAnQMAAAAA&#10;">
                      <v:rect id="Прямоугольник 900" o:spid="_x0000_s1332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KQ68AA&#10;AADcAAAADwAAAGRycy9kb3ducmV2LnhtbERPy2rCQBTdF/yH4QrumokWSo0ZRS1al/W9vWSuSTBz&#10;J2TGJP37zkJweTjvdNGbSrTUuNKygnEUgyDOrC45V3A6bt6/QDiPrLGyTAr+yMFiPnhLMdG24z21&#10;B5+LEMIuQQWF93UipcsKMugiWxMH7mYbgz7AJpe6wS6Em0pO4vhTGiw5NBRY07qg7H54GAWPbLu6&#10;5vXy93vzwT/SjqfmfNFKjYb9cgbCU+9f4qd7pxVM4zA/nAlHQM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uKQ68AAAADcAAAADwAAAAAAAAAAAAAAAACYAgAAZHJzL2Rvd25y&#10;ZXYueG1sUEsFBgAAAAAEAAQA9QAAAIUDAAAAAA==&#10;" fillcolor="white [3201]" strokecolor="#70ad47 [3209]" strokeweight="1pt"/>
                      <v:rect id="Прямоугольник 901" o:spid="_x0000_s1333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41cMQA&#10;AADcAAAADwAAAGRycy9kb3ducmV2LnhtbESPS2vDMBCE74H8B7GB3hLZLZTaiRLSlrQ5pnleF2tj&#10;m1grY8mP/vsoUOhxmJlvmMVqMJXoqHGlZQXxLAJBnFldcq7geNhM30A4j6yxskwKfsnBajkeLTDV&#10;tucf6vY+FwHCLkUFhfd1KqXLCjLoZrYmDt7VNgZ9kE0udYN9gJtKPkfRqzRYclgosKaPgrLbvjUK&#10;2uzr/ZLX693n5oW/pY0TczprpZ4mw3oOwtPg/8N/7a1WkEQxPM6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uNXD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Pr="00FD7CE9" w:rsidRDefault="00DE2B2B" w:rsidP="00B411E8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  <w:lang w:val="uk-UA"/>
                                </w:rPr>
                                <w:t>Александр Мокр</w:t>
                              </w:r>
                              <w:r>
                                <w:rPr>
                                  <w:sz w:val="20"/>
                                </w:rPr>
                                <w:t>ы</w:t>
                              </w:r>
                              <w:r>
                                <w:rPr>
                                  <w:sz w:val="20"/>
                                  <w:lang w:val="uk-UA"/>
                                </w:rPr>
                                <w:t>шев</w:t>
                              </w:r>
                            </w:p>
                          </w:txbxContent>
                        </v:textbox>
                      </v:rect>
                      <v:line id="Прямая соединительная линия 902" o:spid="_x0000_s1334" style="position:absolute;visibility:visible;mso-wrap-style:square" from="2906,0" to="982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gOr8QAAADcAAAADwAAAGRycy9kb3ducmV2LnhtbESPQWsCMRSE74X+h/AK3mqigq2rUaSg&#10;eBKq9eDtsXluVjcv6ybdXf99Uyj0OMzMN8xi1btKtNSE0rOG0VCBIM69KbnQ8HXcvL6DCBHZYOWZ&#10;NDwowGr5/LTAzPiOP6k9xEIkCIcMNdgY60zKkFtyGIa+Jk7exTcOY5JNIU2DXYK7So6VmkqHJacF&#10;izV9WMpvh2+n4Y75htz5tG1VZ9vJ9FLv365nrQcv/XoOIlIf/8N/7Z3RMFNj+D2TjoBc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mA6v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903" o:spid="_x0000_s133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y6wcQAAADcAAAADwAAAGRycy9kb3ducmV2LnhtbESPW2vCQBCF3wv9D8sUfBHdeKnU1FVK&#10;QexrUys+DtlpNpidDdmpxn/fFYQ+Hs7l46w2vW/UmbpYBzYwGWegiMtga64M7L+2oxdQUZAtNoHJ&#10;wJUibNaPDyvMbbjwJ50LqVQa4ZijASfS5lrH0pHHOA4tcfJ+QudRkuwqbTu8pHHf6GmWLbTHmhPB&#10;YUvvjspT8esTl/bTYfE8XM5PO/w+Hpxc5xMxZvDUv72CEurlP3xvf1gDy2wGtzPpCOj1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TLrB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904" o:spid="_x0000_s1336" style="position:absolute;left:20495;width:9143;height:17197" coordsize="9144,172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uHFbM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iN7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4cVsxgAAANwA&#10;AAAPAAAAAAAAAAAAAAAAAKoCAABkcnMvZG93bnJldi54bWxQSwUGAAAAAAQABAD6AAAAnQMAAAAA&#10;">
                      <v:rect id="Прямоугольник 905" o:spid="_x0000_s1337" style="position:absolute;top:2207;width:9144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zc8QA&#10;AADcAAAADwAAAGRycy9kb3ducmV2LnhtbESPT2vCQBTE7wW/w/IEb3Wj0qIxG4mKrUe1f7w+ss8k&#10;mH0bshtNv71bKPQ4zMxvmGTVm1rcqHWVZQWTcQSCOLe64kLB58fueQ7CeWSNtWVS8EMOVungKcFY&#10;2zsf6XbyhQgQdjEqKL1vYildXpJBN7YNcfAutjXog2wLqVu8B7ip5TSKXqXBisNCiQ1tSsqvp84o&#10;6PK39blossN2N+N3aScL8/WtlRoN+2wJwlPv/8N/7b1WsIhe4PdMOAIy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VM3P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Default="00DE2B2B" w:rsidP="00B411E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Прямоугольник 906" o:spid="_x0000_s1338" style="position:absolute;top:9774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etBMIA&#10;AADcAAAADwAAAGRycy9kb3ducmV2LnhtbESPS6vCMBSE94L/IRzBnaYqiPYaxQc+lj7uvW4PzbEt&#10;NieliVr/vREEl8PMfMNMZrUpxJ0ql1tW0OtGIIgTq3NOFfye1p0RCOeRNRaWScGTHMymzcYEY20f&#10;fKD70aciQNjFqCDzvoyldElGBl3XlsTBu9jKoA+ySqWu8BHgppD9KBpKgzmHhQxLWmaUXI83o+CW&#10;bBbntJzvV+sBb6Xtjc3fv1aq3arnPyA81f4b/rR3WsE4GsL7TDgCcv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R60EwgAAANwAAAAPAAAAAAAAAAAAAAAAAJgCAABkcnMvZG93&#10;bnJldi54bWxQSwUGAAAAAAQABAD1AAAAhwMAAAAA&#10;" fillcolor="white [3201]" strokecolor="#70ad47 [3209]" strokeweight="1pt">
                        <v:textbox>
                          <w:txbxContent>
                            <w:p w:rsidR="00DE2B2B" w:rsidRPr="00FD7CE9" w:rsidRDefault="00DE2B2B" w:rsidP="00B411E8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Юрий Кудрявцев</w:t>
                              </w:r>
                            </w:p>
                          </w:txbxContent>
                        </v:textbox>
                      </v:rect>
                      <v:line id="Прямая соединительная линия 907" o:spid="_x0000_s1339" style="position:absolute;visibility:visible;mso-wrap-style:square" from="1418,0" to="725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+tN8UAAADcAAAADwAAAGRycy9kb3ducmV2LnhtbESPS2vDMBCE74X8B7GB3hopLeThRAmh&#10;kNBToXkcclusjeXEWjmWYrv/vioUehxm5htmue5dJVpqQulZw3ikQBDn3pRcaDgeti8zECEiG6w8&#10;k4ZvCrBeDZ6WmBnf8Re1+1iIBOGQoQYbY51JGXJLDsPI18TJu/jGYUyyKaRpsEtwV8lXpSbSYclp&#10;wWJN75by2/7hNNwx35I7n3at6mz7NrnUn9PrWevnYb9ZgIjUx//wX/vDaJirKfyeSUdAr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e+tN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908" o:spid="_x0000_s1340" type="#_x0000_t32" style="position:absolute;left:4414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gosMEAAADcAAAADwAAAGRycy9kb3ducmV2LnhtbERPTUvDQBC9C/0Pywheit20VLGx21IE&#10;0WtjFY9DdsyGZmdDdmzTf+8chB4f73u9HWNnTjTkNrGD+awAQ1wn33Lj4PDxev8EJguyxy4xObhQ&#10;hu1mcrPG0qcz7+lUSWM0hHOJDoJIX1qb60AR8yz1xMr9pCGiKBwa6wc8a3js7KIoHm3ElrUhYE8v&#10;gepj9Ru1lw6LafUwXS2Pb/j5/RXkspyLc3e34+4ZjNAoV/G/+907WBW6Vs/oEbCb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6CiwwQAAANwAAAAPAAAAAAAAAAAAAAAA&#10;AKECAABkcnMvZG93bnJldi54bWxQSwUGAAAAAAQABAD5AAAAjwMAAAAA&#10;" strokecolor="#5b9bd5 [3204]" strokeweight=".5pt">
                        <v:stroke endarrow="block" joinstyle="miter"/>
                      </v:shape>
                    </v:group>
                    <v:group id="Группа 914" o:spid="_x0000_s1341" style="position:absolute;left:7725;top:17184;width:3935;height:3788" coordsize="393547,378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zhTsc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3gPV7A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OFOxxgAAANwA&#10;AAAPAAAAAAAAAAAAAAAAAKoCAABkcnMvZG93bnJldi54bWxQSwUGAAAAAAQABAD6AAAAnQMAAAAA&#10;">
                      <v:line id="Прямая соединительная линия 915" o:spid="_x0000_s1342" style="position:absolute;visibility:visible;mso-wrap-style:square" from="0,0" to="204470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gABsQAAADcAAAADwAAAGRycy9kb3ducmV2LnhtbESPQWvCQBSE7wX/w/KE3upGS61GVxHB&#10;0pOgrQdvj+wzG82+jdltEv+9Kwg9DjPzDTNfdrYUDdW+cKxgOEhAEGdOF5wr+P3ZvE1A+ICssXRM&#10;Cm7kYbnovcwx1a7lHTX7kIsIYZ+iAhNClUrpM0MW/cBVxNE7udpiiLLOpa6xjXBbylGSjKXFguOC&#10;wYrWhrLL/s8quGK2IXs8fDVJa5r38anafp6PSr32u9UMRKAu/Ief7W+tYDr8gMeZeATk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qAAGxAAAANw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916" o:spid="_x0000_s1343" style="position:absolute;flip:x;visibility:visible;mso-wrap-style:square" from="204952,0" to="393547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L4v8QAAADcAAAADwAAAGRycy9kb3ducmV2LnhtbESPT4vCMBTE74LfITzBm6YuWLRrFJEV&#10;BFHw32Fvb5u3bbV5KU3U+u2NIHgcZuY3zGTWmFLcqHaFZQWDfgSCOLW64EzB8bDsjUA4j6yxtEwK&#10;HuRgNm23Jphoe+cd3fY+EwHCLkEFufdVIqVLczLo+rYiDt6/rQ36IOtM6hrvAW5K+RVFsTRYcFjI&#10;saJFTullfzUKlnrzx6Ox2/6ebBGvV+fq9DMcKtXtNPNvEJ4a/wm/2yutYDyI4XUmHAE5f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Avi/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917" o:spid="_x0000_s1344" type="#_x0000_t32" style="position:absolute;left:204952;top:204952;width:0;height:17390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4qH8QAAADcAAAADwAAAGRycy9kb3ducmV2LnhtbESPT2vCQBDF74V+h2UKvYhuIrZq6iql&#10;UOy1qRWPQ3bMBrOzITvV+O3dQqHHx/vz4602g2/VmfrYBDaQTzJQxFWwDdcGdl/v4wWoKMgW28Bk&#10;4EoRNuv7uxUWNlz4k86l1CqNcCzQgBPpCq1j5chjnISOOHnH0HuUJPta2x4vady3epplz9pjw4ng&#10;sKM3R9Wp/PGJS7vpqHwaLWenLX4f9k6us1yMeXwYXl9ACQ3yH/5rf1gDy3wOv2fSEdD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riof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918" o:spid="_x0000_s1345" style="position:absolute;left:18288;top:17184;width:3934;height:3788" coordsize="393547,378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nVZtMMAAADcAAAADwAAAGRycy9kb3ducmV2LnhtbERPy2rCQBTdF/yH4Qru&#10;mkkqLTU6ioS2dCEFTUHcXTLXJJi5EzLTPP6+sxBcHs57sxtNI3rqXG1ZQRLFIIgLq2suFfzmn8/v&#10;IJxH1thYJgUTOdhtZ08bTLUd+Ej9yZcihLBLUUHlfZtK6YqKDLrItsSBu9rOoA+wK6XucAjhppEv&#10;cfwmDdYcGipsKauouJ3+jIKvAYf9MvnoD7drNl3y15/zISGlFvNxvwbhafQP8d39rRWskr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dVm0wwAAANwAAAAP&#10;AAAAAAAAAAAAAAAAAKoCAABkcnMvZG93bnJldi54bWxQSwUGAAAAAAQABAD6AAAAmgMAAAAA&#10;">
                      <v:line id="Прямая соединительная линия 919" o:spid="_x0000_s1346" style="position:absolute;visibility:visible;mso-wrap-style:square" from="0,0" to="204470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UKA8UAAADcAAAADwAAAGRycy9kb3ducmV2LnhtbESPQWvCQBSE7wX/w/KE3urGClZjVpGC&#10;0pNQWw/eHtmXbDT7Ns1uk/jvu4LQ4zAz3zDZZrC16Kj1lWMF00kCgjh3uuJSwffX7mUBwgdkjbVj&#10;UnAjD5v16CnDVLueP6k7hlJECPsUFZgQmlRKnxuy6CeuIY5e4VqLIcq2lLrFPsJtLV+TZC4tVhwX&#10;DDb0bii/Hn+tgh/Md2TPp32X9KabzYvm8HY5K/U8HrYrEIGG8B9+tD+0guV0Cfcz8QjI9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UKA8UAAADcAAAADwAAAAAAAAAA&#10;AAAAAAChAgAAZHJzL2Rvd25yZXYueG1sUEsFBgAAAAAEAAQA+QAAAJMDAAAAAA==&#10;" strokecolor="#5b9bd5 [3204]" strokeweight=".5pt">
                        <v:stroke joinstyle="miter"/>
                      </v:line>
                      <v:line id="Прямая соединительная линия 920" o:spid="_x0000_s1347" style="position:absolute;flip:x;visibility:visible;mso-wrap-style:square" from="204952,0" to="393547,204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sP7cAAAADcAAAADwAAAGRycy9kb3ducmV2LnhtbERPy6rCMBDdC/5DGOHuNFVQtBpF5AqC&#10;KPhauBubsa02k9JErX9vFoLLw3lPZrUpxJMql1tW0O1EIIgTq3NOFRwPy/YQhPPIGgvLpOBNDmbT&#10;ZmOCsbYv3tFz71MRQtjFqCDzvoyldElGBl3HlsSBu9rKoA+wSqWu8BXCTSF7UTSQBnMODRmWtMgo&#10;ue8fRsFSby48HLnt+WTzwXp1K0///b5Sf616PgbhqfY/8de90gpGvTA/nAlHQE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DLD+3AAAAA3AAAAA8AAAAAAAAAAAAAAAAA&#10;oQIAAGRycy9kb3ducmV2LnhtbFBLBQYAAAAABAAEAPkAAACOAwAAAAA=&#10;" strokecolor="#5b9bd5 [3204]" strokeweight=".5pt">
                        <v:stroke joinstyle="miter"/>
                      </v:line>
                      <v:shape id="Прямая со стрелкой 921" o:spid="_x0000_s1348" type="#_x0000_t32" style="position:absolute;left:204952;top:204952;width:0;height:17390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fdTcMAAADcAAAADwAAAGRycy9kb3ducmV2LnhtbESPT2vCQBDF7wW/wzJCL6KbBCs1dZVS&#10;KO21UYvHITvNBrOzITvV+O27hUKPj/fnx9vsRt+pCw2xDWwgX2SgiOtgW24MHPav80dQUZAtdoHJ&#10;wI0i7LaTuw2WNlz5gy6VNCqNcCzRgBPpS61j7chjXISeOHlfYfAoSQ6NtgNe07jvdJFlK+2x5URw&#10;2NOLo/pcffvEpUMxqx5m6+X5DY+nTye3ZS7G3E/H5ydQQqP8h//a79bAusjh90w6An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dn3U3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  <v:group id="Группа 929" o:spid="_x0000_s1349" style="position:absolute;left:2049;top:-5045;width:18303;height:22243" coordorigin="-6779,-5045" coordsize="18302,222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1U2ksUAAADcAAAADwAAAGRycy9kb3ducmV2LnhtbESPT4vCMBTE78J+h/AW&#10;9qZpXRStRhHZXTyI4B8Qb4/m2Rabl9Jk2/rtjSB4HGbmN8x82ZlSNFS7wrKCeBCBIE6tLjhTcDr+&#10;9icgnEfWWFomBXdysFx89OaYaNvynpqDz0SAsEtQQe59lUjp0pwMuoGtiIN3tbVBH2SdSV1jG+Cm&#10;lMMoGkuDBYeFHCta55TeDv9GwV+L7eo7/mm2t+v6fjmOdudtTEp9fXarGQhPnX+HX+2NVjAdTu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dVNpLFAAAA3AAA&#10;AA8AAAAAAAAAAAAAAAAAqgIAAGRycy9kb3ducmV2LnhtbFBLBQYAAAAABAAEAPoAAACcAwAAAAA=&#10;">
                      <v:group id="Группа 909" o:spid="_x0000_s1350" style="position:absolute;left:1418;top:2207;width:9140;height:14991" coordorigin="788,4887" coordsize="9141,149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OBq8sQAAADc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NoAs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7OBq8sQAAADcAAAA&#10;DwAAAAAAAAAAAAAAAACqAgAAZHJzL2Rvd25yZXYueG1sUEsFBgAAAAAEAAQA+gAAAJsDAAAAAA==&#10;">
                        <v:rect id="Прямоугольник 910" o:spid="_x0000_s1351" style="position:absolute;left:788;top:4887;width:9142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sGNsEA&#10;AADcAAAADwAAAGRycy9kb3ducmV2LnhtbERPTW+CQBC9N+l/2EwTb2WhJo2iK6E12h4tVXudsFMg&#10;ZWcJuwL+e/fQxOPL+15nk2nFQL1rLCtIohgEcWl1w5WC4/fueQHCeWSNrWVScCUH2ebxYY2ptiN/&#10;0VD4SoQQdikqqL3vUildWZNBF9mOOHC/tjfoA+wrqXscQ7hp5Uscv0qDDYeGGjt6r6n8Ky5GwaXc&#10;v/1UXX7Y7ub8IW2yNKezVmr2NOUrEJ4mfxf/uz+1gmUS5ocz4QjIz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s7BjbBAAAA3AAAAA8AAAAAAAAAAAAAAAAAmAIAAGRycy9kb3du&#10;cmV2LnhtbFBLBQYAAAAABAAEAPUAAACGAwAAAAA=&#10;" fillcolor="white [3201]" strokecolor="#70ad47 [3209]" strokeweight="1pt">
                          <v:textbox>
                            <w:txbxContent>
                              <w:p w:rsidR="00DE2B2B" w:rsidRDefault="00DE2B2B" w:rsidP="00B411E8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ru-RU"/>
                                  </w:rPr>
                                  <w:drawing>
                                    <wp:inline distT="0" distB="0" distL="0" distR="0" wp14:anchorId="1E98BACD" wp14:editId="6442FB66">
                                      <wp:extent cx="685800" cy="685800"/>
                                      <wp:effectExtent l="0" t="0" r="0" b="0"/>
                                      <wp:docPr id="590" name="Рисунок 59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" cy="6858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  <v:rect id="Прямоугольник 911" o:spid="_x0000_s1352" style="position:absolute;left:788;top:12454;width:9142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jrcMA&#10;AADcAAAADwAAAGRycy9kb3ducmV2LnhtbESPT4vCMBTE78J+h/AW9qZpXRCtRnFX1D1q/Xd9NM+2&#10;2LyUJmr99htB8DjMzG+Yyaw1lbhR40rLCuJeBII4s7rkXMF+t+wOQTiPrLGyTAoe5GA2/ehMMNH2&#10;zlu6pT4XAcIuQQWF93UipcsKMuh6tiYO3tk2Bn2QTS51g/cAN5XsR9FAGiw5LBRY029B2SW9GgXX&#10;bPVzyuv5ZrH85rW08cgcjlqpr892PgbhqfXv8Kv9pxWM4hieZ8IRkN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ejrcMAAADcAAAADwAAAAAAAAAAAAAAAACYAgAAZHJzL2Rv&#10;d25yZXYueG1sUEsFBgAAAAAEAAQA9QAAAIgDAAAAAA==&#10;" fillcolor="white [3201]" strokecolor="#70ad47 [3209]" strokeweight="1pt">
                          <v:textbox>
                            <w:txbxContent>
                              <w:p w:rsidR="00DE2B2B" w:rsidRPr="00F118DB" w:rsidRDefault="00DE2B2B" w:rsidP="00B411E8">
                                <w:pPr>
                                  <w:jc w:val="center"/>
                                  <w:rPr>
                                    <w:sz w:val="20"/>
                                    <w:lang w:val="en-US"/>
                                  </w:rPr>
                                </w:pPr>
                                <w:r>
                                  <w:rPr>
                                    <w:sz w:val="20"/>
                                    <w:lang w:val="uk-UA"/>
                                  </w:rPr>
                                  <w:t>Галина Васильевна Кудрявцев 1958</w:t>
                                </w:r>
                              </w:p>
                              <w:p w:rsidR="00DE2B2B" w:rsidRPr="00FD7CE9" w:rsidRDefault="00DE2B2B" w:rsidP="00B411E8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rect>
                      </v:group>
                      <v:line id="Прямая соединительная линия 927" o:spid="_x0000_s1353" style="position:absolute;visibility:visible;mso-wrap-style:square" from="-6779,-5045" to="11523,-50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rxV8UAAADcAAAADwAAAGRycy9kb3ducmV2LnhtbESPzWrDMBCE74W8g9hAb7WcFPLjWA4h&#10;kNJToWlzyG2xNpYTa+VYqu2+fVUo9DjMzDdMvh1tI3rqfO1YwSxJQRCXTtdcKfj8ODytQPiArLFx&#10;TAq+ycO2mDzkmGk38Dv1x1CJCGGfoQITQptJ6UtDFn3iWuLoXVxnMUTZVVJ3OES4beQ8TRfSYs1x&#10;wWBLe0Pl7fhlFdyxPJA9n176dDD98+LSvi2vZ6Uep+NuAyLQGP7Df+1XrWA9X8LvmXgEZP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lrxV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928" o:spid="_x0000_s1354" type="#_x0000_t32" style="position:absolute;left:5831;top:-5045;width:0;height:73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100MAAAADcAAAADwAAAGRycy9kb3ducmV2LnhtbERPTUvDQBC9C/6HZQQvpd00VGljt0UE&#10;0auxischO2ZDs7MhO7bpv3cOgsfH+97up9ibE425S+xguSjAEDfJd9w6OLw/z9dgsiB77BOTgwtl&#10;2O+ur7ZY+XTmNzrV0hoN4VyhgyAyVNbmJlDEvEgDsXLfaYwoCsfW+hHPGh57WxbFvY3YsTYEHOgp&#10;UHOsf6L20qGc1Xezzer4gh9fn0Euq6U4d3szPT6AEZrkX/znfvUONqWu1TN6BOzu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ZddNDAAAAA3AAAAA8AAAAAAAAAAAAAAAAA&#10;oQIAAGRycy9kb3ducmV2LnhtbFBLBQYAAAAABAAEAPkAAACOAwAAAAA=&#10;" strokecolor="#5b9bd5 [3204]" strokeweight=".5pt">
                        <v:stroke endarrow="block" joinstyle="miter"/>
                      </v:shape>
                    </v:group>
                  </v:group>
                  <v:group id="Группа 964" o:spid="_x0000_s1355" style="position:absolute;left:32161;width:36734;height:19864" coordsize="36733,198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z4gz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v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fPiDMxgAAANwA&#10;AAAPAAAAAAAAAAAAAAAAAKoCAABkcnMvZG93bnJldi54bWxQSwUGAAAAAAQABAD6AAAAnQMAAAAA&#10;">
                    <v:shape id="Соединительная линия уступом 941" o:spid="_x0000_s1356" type="#_x0000_t34" style="position:absolute;left:19391;top:16080;width:2089;height:2382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TTr8UAAADcAAAADwAAAGRycy9kb3ducmV2LnhtbESPQWvCQBSE7wX/w/IEb3WjiK3RVYJg&#10;EXrQRi/eHtlnNph9G7LbGP+9WxB6HGbmG2a16W0tOmp95VjBZJyAIC6crrhUcD7t3j9B+ICssXZM&#10;Ch7kYbMevK0w1e7OP9TloRQRwj5FBSaEJpXSF4Ys+rFriKN3da3FEGVbSt3iPcJtLadJMpcWK44L&#10;BhvaGipu+a9V8HFNTnOeXszhK8+23313fBy7TKnRsM+WIAL14T/8au+1gsVsAn9n4hGQ6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YTTr8UAAADcAAAADwAAAAAAAAAA&#10;AAAAAAChAgAAZHJzL2Rvd25yZXYueG1sUEsFBgAAAAAEAAQA+QAAAJMDAAAAAA==&#10;" strokecolor="#5b9bd5 [3204]" strokeweight=".5pt"/>
                    <v:shape id="Соединительная линия уступом 942" o:spid="_x0000_s1357" type="#_x0000_t34" style="position:absolute;left:17499;top:16080;width:1899;height:2382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pyi8YAAADcAAAADwAAAGRycy9kb3ducmV2LnhtbESPQWvCQBSE70L/w/IKXqRulFKaNBtR&#10;QREq0ibF8yP7mgSzb0N2Nem/7wqFHoeZ+YZJV6NpxY1611hWsJhHIIhLqxuuFHwVu6dXEM4ja2wt&#10;k4IfcrDKHiYpJtoO/Em33FciQNglqKD2vkukdGVNBt3cdsTB+7a9QR9kX0nd4xDgppXLKHqRBhsO&#10;CzV2tK2pvORXo+DdnIw+57746DaXY3y2p/16mCk1fRzXbyA8jf4//Nc+aAXx8xLuZ8IRkN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4qcovGAAAA3AAAAA8AAAAAAAAA&#10;AAAAAAAAoQIAAGRycy9kb3ducmV2LnhtbFBLBQYAAAAABAAEAPkAAACUAwAAAAA=&#10;" strokecolor="#5b9bd5 [3204]" strokeweight=".5pt"/>
                    <v:shape id="Прямая со стрелкой 954" o:spid="_x0000_s1358" type="#_x0000_t32" style="position:absolute;left:19391;top:18445;width:0;height:14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YNqMMAAADcAAAADwAAAGRycy9kb3ducmV2LnhtbESPT2vCQBDF70K/wzJCL6IbJYpGVymF&#10;0l4bbelxyE6zwexsyE41fvtuoeDx8f78eLvD4Ft1oT42gQ3MZxko4irYhmsDp+PLdA0qCrLFNjAZ&#10;uFGEw/5htMPChiu/06WUWqURjgUacCJdoXWsHHmMs9ARJ+879B4lyb7WtsdrGvetXmTZSntsOBEc&#10;dvTsqDqXPz5x6bSYlMvJJj+/4sfXp5NbPhdjHsfD0xaU0CD38H/7zRrYLHP4O5OOgN7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8WDajDAAAA3AAAAA8AAAAAAAAAAAAA&#10;AAAAoQIAAGRycy9kb3ducmV2LnhtbFBLBQYAAAAABAAEAPkAAACRAwAAAAA=&#10;" strokecolor="#5b9bd5 [3204]" strokeweight=".5pt">
                      <v:stroke endarrow="block" joinstyle="miter"/>
                    </v:shape>
                    <v:group id="Группа 481" o:spid="_x0000_s1359" style="position:absolute;left:19864;width:16869;height:17145" coordorigin="857" coordsize="16869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WfGc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aN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WfGcQAAADcAAAA&#10;DwAAAAAAAAAAAAAAAACqAgAAZHJzL2Rvd25yZXYueG1sUEsFBgAAAAAEAAQA+gAAAJsDAAAAAA==&#10;">
                      <v:rect id="Прямоугольник 482" o:spid="_x0000_s1360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9S6sQA&#10;AADcAAAADwAAAGRycy9kb3ducmV2LnhtbESPQWvCQBSE70L/w/IKvZmNVkRTV1FLWo9tqvb6yL4m&#10;odm3IbuJ8d93BaHHYWa+YVabwdSip9ZVlhVMohgEcW51xYWC41c6XoBwHlljbZkUXMnBZv0wWmGi&#10;7YU/qc98IQKEXYIKSu+bREqXl2TQRbYhDt6PbQ36INtC6hYvAW5qOY3juTRYcVgosaF9Sflv1hkF&#10;Xf62+y6a7cdr+szv0k6W5nTWSj09DtsXEJ4G/x++tw9awWwxhduZc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fUur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Default="00DE2B2B" w:rsidP="0022650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227D0FEE" wp14:editId="32D8DF53">
                                    <wp:extent cx="581025" cy="643001"/>
                                    <wp:effectExtent l="0" t="0" r="0" b="5080"/>
                                    <wp:docPr id="593" name="Рисунок 59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87972" cy="65068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44FC4B88" wp14:editId="1DEA7078">
                                    <wp:extent cx="518615" cy="704388"/>
                                    <wp:effectExtent l="0" t="0" r="0" b="635"/>
                                    <wp:docPr id="594" name="Рисунок 5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20354" cy="70674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483" o:spid="_x0000_s1361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P3ccQA&#10;AADcAAAADwAAAGRycy9kb3ducmV2LnhtbESPS4vCQBCE78L+h6EFbzrxgWh0FN1F16Ob9XFtMm0S&#10;NtMTMqPGf78jCB6LqvqKmi8bU4ob1a6wrKDfi0AQp1YXnCk4/G66ExDOI2ssLZOCBzlYLj5ac4y1&#10;vfMP3RKfiQBhF6OC3PsqltKlORl0PVsRB+9ia4M+yDqTusZ7gJtSDqJoLA0WHBZyrOgzp/QvuRoF&#10;13S7PmfVav+1GfK3tP2pOZ60Up12s5qB8NT4d/jV3mkFo8kQnmfC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T93H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:rsidR="00DE2B2B" w:rsidRPr="007F6CAA" w:rsidRDefault="00DE2B2B" w:rsidP="00226504">
                              <w:pPr>
                                <w:jc w:val="center"/>
                                <w:rPr>
                                  <w:sz w:val="20"/>
                                  <w:lang w:val="uk-UA"/>
                                </w:rPr>
                              </w:pPr>
                              <w:r>
                                <w:rPr>
                                  <w:sz w:val="20"/>
                                  <w:lang w:val="uk-UA"/>
                                </w:rPr>
                                <w:t>Тамара Васильевна Лахаматова 1954</w:t>
                              </w:r>
                            </w:p>
                          </w:txbxContent>
                        </v:textbox>
                      </v:rect>
                      <v:line id="Прямая соединительная линия 484" o:spid="_x0000_s1362" style="position:absolute;visibility:visible;mso-wrap-style:square" from="857,0" to="1772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57KrcUAAADcAAAADwAAAGRycy9kb3ducmV2LnhtbESPT2vCQBTE70K/w/IK3nRjFStpVikF&#10;paeCf3rw9si+ZFOzb9PsmqTfvisIHoeZ+Q2TbQZbi45aXzlWMJsmIIhzpysuFZyO28kKhA/IGmvH&#10;pOCPPGzWT6MMU+163lN3CKWIEPYpKjAhNKmUPjdk0U9dQxy9wrUWQ5RtKXWLfYTbWr4kyVJarDgu&#10;GGzow1B+OVytgl/Mt2TP37su6U03XxbN1+vPWanx8/D+BiLQEB7he/tTK1isFnA7E4+AXP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57Krc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485" o:spid="_x0000_s1363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p+w8MAAADcAAAADwAAAGRycy9kb3ducmV2LnhtbESPT2vCQBDF70K/wzIFL1I3ShSbukop&#10;iL022tLjkJ1mg9nZkJ1q/PZuoeDx8f78eOvt4Ft1pj42gQ3Mphko4irYhmsDx8PuaQUqCrLFNjAZ&#10;uFKE7eZhtMbChgt/0LmUWqURjgUacCJdoXWsHHmM09ARJ+8n9B4lyb7WtsdLGvetnmfZUntsOBEc&#10;dvTmqDqVvz5x6TiflIvJc37a4+f3l5NrPhNjxo/D6wsooUHu4f/2uzWQrxbwdyYdAb2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VKfsP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  <v:group id="Группа 517" o:spid="_x0000_s1364" style="position:absolute;width:18776;height:17145" coordorigin="-7252" coordsize="18777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ns47M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nH8Dc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ns47MQAAADcAAAA&#10;DwAAAAAAAAAAAAAAAACqAgAAZHJzL2Rvd25yZXYueG1sUEsFBgAAAAAEAAQA+gAAAJsDAAAAAA==&#10;">
                      <v:rect id="Прямоугольник 518" o:spid="_x0000_s1365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z/GsEA&#10;AADcAAAADwAAAGRycy9kb3ducmV2LnhtbERPPW/CMBDdkfgP1iGxESetWrUhBkEroCOlLayn+Egi&#10;4nMUmyT993hAYnx639lyMLXoqHWVZQVJFIMgzq2uuFDw+7OZvYFwHlljbZkU/JOD5WI8yjDVtudv&#10;6g6+ECGEXYoKSu+bVEqXl2TQRbYhDtzZtgZ9gG0hdYt9CDe1fIrjV2mw4tBQYkMfJeWXw9UouObb&#10;9aloVvvPzTPvpE3ezd9RKzWdDKs5CE+Df4jv7i+t4CUJa8OZcATk4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c/xr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:rsidR="00DE2B2B" w:rsidRDefault="00DE2B2B" w:rsidP="00024789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236B5B8" wp14:editId="37E655B2">
                                    <wp:extent cx="638175" cy="638175"/>
                                    <wp:effectExtent l="0" t="0" r="9525" b="9525"/>
                                    <wp:docPr id="595" name="Рисунок 5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8175" cy="638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519" o:spid="_x0000_s1366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BagcMA&#10;AADcAAAADwAAAGRycy9kb3ducmV2LnhtbESPS4vCQBCE7wv+h6EFb+skiotGR/GBrkffXptMmwQz&#10;PSEzavbfOwsLeyyq6itqMmtMKZ5Uu8KygrgbgSBOrS44U3A6rj+HIJxH1lhaJgU/5GA2bX1MMNH2&#10;xXt6HnwmAoRdggpy76tESpfmZNB1bUUcvJutDfog60zqGl8BbkrZi6IvabDgsJBjRcuc0vvhYRQ8&#10;0s3imlXz3Wrd529p45E5X7RSnXYzH4Pw1Pj/8F97qxUM4hH8nglHQE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Bagc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:rsidR="00DE2B2B" w:rsidRPr="00FD7CE9" w:rsidRDefault="00DE2B2B" w:rsidP="00024789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Владимир Алексеевич Лахматов 1953</w:t>
                              </w:r>
                            </w:p>
                          </w:txbxContent>
                        </v:textbox>
                      </v:rect>
                      <v:line id="Прямая соединительная линия 520" o:spid="_x0000_s1367" style="position:absolute;visibility:visible;mso-wrap-style:square" from="-7252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KcCcEAAADcAAAADwAAAGRycy9kb3ducmV2LnhtbERPTYvCMBC9L/gfwgje1lRlVapRZEHx&#10;tKC7HrwNzdhUm0m3iW399+YgeHy87+W6s6VoqPaFYwWjYQKCOHO64FzB3+/2cw7CB2SNpWNS8CAP&#10;61XvY4mpdi0fqDmGXMQQ9ikqMCFUqZQ+M2TRD11FHLmLqy2GCOtc6hrbGG5LOU6SqbRYcGwwWNG3&#10;oex2vFsF/5htyZ5PuyZpTTOZXqqf2fWs1KDfbRYgAnXhLX6591rB1zjOj2fiEZC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IpwJ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521" o:spid="_x0000_s1368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YoZ8MAAADcAAAADwAAAGRycy9kb3ducmV2LnhtbESPT2vCQBDF74V+h2UKvYhuElTa1FVK&#10;obRXoxaPQ3aaDWZnQ3aq8dt3C0KPj/fnx1ttRt+pMw2xDWwgn2WgiOtgW24M7Hfv0ydQUZAtdoHJ&#10;wJUibNb3dyssbbjwls6VNCqNcCzRgBPpS61j7chjnIWeOHnfYfAoSQ6NtgNe0rjvdJFlS+2x5URw&#10;2NObo/pU/fjEpX0xqRaT5/npAw/HLyfXeS7GPD6Mry+ghEb5D9/an9bAosjh70w6Anr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r2KGf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</v:group>
                </v:group>
              </v:group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3640CD" wp14:editId="7E60C558">
                <wp:simplePos x="0" y="0"/>
                <wp:positionH relativeFrom="column">
                  <wp:posOffset>16524326</wp:posOffset>
                </wp:positionH>
                <wp:positionV relativeFrom="paragraph">
                  <wp:posOffset>6504239</wp:posOffset>
                </wp:positionV>
                <wp:extent cx="912336" cy="378373"/>
                <wp:effectExtent l="0" t="0" r="21590" b="22225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2336" cy="3783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8D5FDF" id="Прямая соединительная линия 43" o:spid="_x0000_s1026" style="position:absolute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1.15pt,512.15pt" to="1373pt,54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" strokecolor="#5b9bd5 [3204]" strokeweight=".5pt">
                <v:stroke joinstyle="miter"/>
              </v:line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17FCF1B" wp14:editId="7F392EAC">
                <wp:simplePos x="0" y="0"/>
                <wp:positionH relativeFrom="column">
                  <wp:posOffset>12076386</wp:posOffset>
                </wp:positionH>
                <wp:positionV relativeFrom="paragraph">
                  <wp:posOffset>6488474</wp:posOffset>
                </wp:positionV>
                <wp:extent cx="867104" cy="378372"/>
                <wp:effectExtent l="0" t="0" r="28575" b="22225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104" cy="3783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10685A" id="Прямая соединительная линия 42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0.9pt,510.9pt" to="1019.2pt,5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C083F4" wp14:editId="27931111">
                <wp:simplePos x="0" y="0"/>
                <wp:positionH relativeFrom="column">
                  <wp:posOffset>6211614</wp:posOffset>
                </wp:positionH>
                <wp:positionV relativeFrom="paragraph">
                  <wp:posOffset>6504239</wp:posOffset>
                </wp:positionV>
                <wp:extent cx="709448" cy="362607"/>
                <wp:effectExtent l="0" t="0" r="14605" b="37465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9448" cy="3626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0F2804" id="Прямая соединительная линия 41" o:spid="_x0000_s1026" style="position:absolute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9.1pt,512.15pt" to="544.95pt,5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" strokecolor="#5b9bd5 [3204]" strokeweight=".5pt">
                <v:stroke joinstyle="miter"/>
              </v:line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028274" wp14:editId="0B538EB6">
                <wp:simplePos x="0" y="0"/>
                <wp:positionH relativeFrom="column">
                  <wp:posOffset>3519571</wp:posOffset>
                </wp:positionH>
                <wp:positionV relativeFrom="paragraph">
                  <wp:posOffset>6507875</wp:posOffset>
                </wp:positionV>
                <wp:extent cx="342811" cy="358424"/>
                <wp:effectExtent l="0" t="0" r="19685" b="2286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811" cy="3584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237487" id="Прямая соединительная линия 40" o:spid="_x0000_s1026" style="position:absolute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15pt,512.45pt" to="304.15pt,5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" strokecolor="#5b9bd5 [3204]" strokeweight=".5pt">
                <v:stroke joinstyle="miter"/>
              </v:line>
            </w:pict>
          </mc:Fallback>
        </mc:AlternateContent>
      </w:r>
      <w:r w:rsidR="002D0B9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F96852E" wp14:editId="6C7FFDDD">
                <wp:simplePos x="0" y="0"/>
                <wp:positionH relativeFrom="column">
                  <wp:posOffset>776451</wp:posOffset>
                </wp:positionH>
                <wp:positionV relativeFrom="paragraph">
                  <wp:posOffset>6488474</wp:posOffset>
                </wp:positionV>
                <wp:extent cx="716783" cy="378372"/>
                <wp:effectExtent l="0" t="0" r="26670" b="22225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783" cy="3783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653BB" id="Прямая соединительная линия 3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15pt,510.9pt" to="117.6pt,5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" strokecolor="#5b9bd5 [3204]" strokeweight=".5pt">
                <v:stroke joinstyle="miter"/>
              </v:line>
            </w:pict>
          </mc:Fallback>
        </mc:AlternateContent>
      </w:r>
      <w:r w:rsidR="002A2739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3B046B" wp14:editId="44253D89">
                <wp:simplePos x="0" y="0"/>
                <wp:positionH relativeFrom="column">
                  <wp:posOffset>9364717</wp:posOffset>
                </wp:positionH>
                <wp:positionV relativeFrom="paragraph">
                  <wp:posOffset>-6919</wp:posOffset>
                </wp:positionV>
                <wp:extent cx="0" cy="10641724"/>
                <wp:effectExtent l="0" t="0" r="19050" b="26670"/>
                <wp:wrapNone/>
                <wp:docPr id="842" name="Прямая соединительная линия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41724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34281" id="Прямая соединительная линия 842" o:spid="_x0000_s1026" style="position:absolute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37.4pt,-.55pt" to="737.4pt,8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" strokecolor="#00b050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540480" behindDoc="0" locked="0" layoutInCell="1" allowOverlap="1" wp14:anchorId="157CBDB3" wp14:editId="6D862649">
                <wp:simplePos x="0" y="0"/>
                <wp:positionH relativeFrom="column">
                  <wp:posOffset>47297</wp:posOffset>
                </wp:positionH>
                <wp:positionV relativeFrom="paragraph">
                  <wp:posOffset>2152957</wp:posOffset>
                </wp:positionV>
                <wp:extent cx="20006310" cy="2222937"/>
                <wp:effectExtent l="0" t="0" r="15240" b="25400"/>
                <wp:wrapNone/>
                <wp:docPr id="841" name="Группа 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2222937"/>
                          <a:chOff x="0" y="0"/>
                          <a:chExt cx="20006310" cy="2222937"/>
                        </a:xfrm>
                      </wpg:grpSpPr>
                      <wps:wsp>
                        <wps:cNvPr id="770" name="Прямоугольник 770"/>
                        <wps:cNvSpPr/>
                        <wps:spPr>
                          <a:xfrm>
                            <a:off x="0" y="0"/>
                            <a:ext cx="20006310" cy="222293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3" name="Группа 773"/>
                        <wpg:cNvGrpSpPr/>
                        <wpg:grpSpPr>
                          <a:xfrm>
                            <a:off x="157655" y="141889"/>
                            <a:ext cx="7954010" cy="1943100"/>
                            <a:chOff x="0" y="0"/>
                            <a:chExt cx="7954010" cy="1943100"/>
                          </a:xfrm>
                        </wpg:grpSpPr>
                        <wpg:grpSp>
                          <wpg:cNvPr id="757" name="Группа 757"/>
                          <wpg:cNvGrpSpPr/>
                          <wpg:grpSpPr>
                            <a:xfrm>
                              <a:off x="0" y="0"/>
                              <a:ext cx="246796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205" name="Группа 205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177" name="Прямоугольник 177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" name="Прямоугольник 178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BC4A76A" w14:textId="7BA11B71" w:rsidR="00DE2B2B" w:rsidRPr="00FD7CE9" w:rsidRDefault="00096B02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0" w:author="RePack by Diakov" w:date="2016-02-04T06:07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"Сведения%20о%20родственниках/Андрей%20Васильевич%20Лапко.html"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sz w:val="20"/>
                                        </w:rPr>
                                        <w:t xml:space="preserve">Андрей Васильевич </w:t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rFonts w:asciiTheme="majorHAnsi" w:hAnsiTheme="majorHAnsi"/>
                                          <w:sz w:val="20"/>
                                        </w:rPr>
                                        <w:t>Лапко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9" name="Прямая со стрелкой 179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0" name="Прямая соединительная линия 180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" name="Прямая со стрелкой 181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3" name="Соединительная линия уступом 203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08" name="Группа 208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153" name="Прямоугольник 153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" name="Прямоугольник 154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9C38571" w14:textId="7724B965" w:rsidR="00DE2B2B" w:rsidRPr="00FD7CE9" w:rsidRDefault="00096B02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1" w:author="RePack by Diakov" w:date="2016-02-04T06:04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"Сведения%20о%20родственниках/Екатерина%20Григорьевна%20Лапко.html"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sz w:val="20"/>
                                        </w:rPr>
                                        <w:t>Екатерина Григорьевна Лапко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</w:p>
                                  <w:p w14:paraId="3CE31565" w14:textId="77777777" w:rsidR="00DE2B2B" w:rsidRPr="00FD7CE9" w:rsidRDefault="00DE2B2B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" name="Прямая соединительная линия 157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9" name="Прямая со стрелкой 159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" name="Соединительная линия уступом 202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" name="Прямая со стрелкой 207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758" name="Группа 758"/>
                          <wpg:cNvGrpSpPr/>
                          <wpg:grpSpPr>
                            <a:xfrm>
                              <a:off x="2743200" y="0"/>
                              <a:ext cx="2467610" cy="1943100"/>
                              <a:chOff x="0" y="0"/>
                              <a:chExt cx="2467961" cy="1943100"/>
                            </a:xfrm>
                          </wpg:grpSpPr>
                          <wpg:grpSp>
                            <wpg:cNvPr id="273" name="Группа 273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274" name="Прямоугольник 274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5" name="Прямоугольник 275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ADC6373" w14:textId="4BAA7572" w:rsidR="00DE2B2B" w:rsidRPr="00FD7CE9" w:rsidRDefault="00096B02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2" w:author="RePack by Diakov" w:date="2016-02-04T06:07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"Сведения%20о%20родственниках/Лидия%20Васильевна%20Гарбуз.html"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sz w:val="20"/>
                                        </w:rPr>
                                        <w:t>Лидия Васильевна Гарбуз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 w:rsidRPr="00AA3FD6">
                                      <w:rPr>
                                        <w:sz w:val="20"/>
                                      </w:rPr>
                                      <w:t xml:space="preserve"> 1913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6" name="Прямая соединительная линия 276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7" name="Прямая со стрелкой 277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8" name="Соединительная линия уступом 278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9" name="Прямая со стрелкой 279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80" name="Группа 280"/>
                            <wpg:cNvGrpSpPr/>
                            <wpg:grpSpPr>
                              <a:xfrm>
                                <a:off x="1229711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281" name="Прямоугольник 281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" name="Прямоугольник 282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5F79392" w14:textId="77777777" w:rsidR="00DE2B2B" w:rsidRPr="00FD7CE9" w:rsidRDefault="00DE2B2B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AA3FD6">
                                      <w:rPr>
                                        <w:sz w:val="20"/>
                                      </w:rPr>
                                      <w:t>Иван Иващенко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" name="Прямая со стрелкой 283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4" name="Прямая соединительная линия 284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5" name="Прямая со стрелкой 285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6" name="Соединительная линия уступом 286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762" name="Группа 762"/>
                          <wpg:cNvGrpSpPr/>
                          <wpg:grpSpPr>
                            <a:xfrm>
                              <a:off x="5486400" y="0"/>
                              <a:ext cx="246761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302" name="Группа 302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303" name="Прямоугольник 303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4" name="Прямоугольник 304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0ED1672" w14:textId="5D55C96B" w:rsidR="00DE2B2B" w:rsidRPr="00FD7CE9" w:rsidRDefault="00096B02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3" w:author="RePack by Diakov" w:date="2016-02-04T06:06:00Z">
                                      <w:r w:rsidRPr="00096B02">
                                        <w:rPr>
                                          <w:sz w:val="20"/>
                                          <w:rPrChange w:id="4" w:author="RePack by Diakov" w:date="2016-02-04T06:06:00Z">
                                            <w:rPr>
                                              <w:rStyle w:val="ac"/>
                                              <w:sz w:val="20"/>
                                            </w:rPr>
                                          </w:rPrChange>
                                        </w:rPr>
                                        <w:t>Агриппина Петровна Сайландр</w:t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5" name="Прямая соединительная линия 305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6" name="Прямая со стрелкой 306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7" name="Соединительная линия уступом 307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8" name="Прямая со стрелкой 308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309" name="Группа 309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310" name="Прямоугольник 310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1" name="Прямоугольник 311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5A093AC" w14:textId="77777777" w:rsidR="00DE2B2B" w:rsidRPr="00FD7CE9" w:rsidRDefault="00DE2B2B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 w:rsidRPr="00B047CE">
                                      <w:rPr>
                                        <w:sz w:val="20"/>
                                      </w:rPr>
                                      <w:t>Ермолай Цветков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" name="Прямая со стрелкой 312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3" name="Прямая соединительная линия 313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4" name="Прямая со стрелкой 314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15" name="Соединительная линия уступом 315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779" name="Группа 779"/>
                        <wpg:cNvGrpSpPr/>
                        <wpg:grpSpPr>
                          <a:xfrm>
                            <a:off x="9412013" y="141889"/>
                            <a:ext cx="10476843" cy="1945163"/>
                            <a:chOff x="0" y="0"/>
                            <a:chExt cx="10476843" cy="1945163"/>
                          </a:xfrm>
                        </wpg:grpSpPr>
                        <wpg:grpSp>
                          <wpg:cNvPr id="774" name="Группа 774"/>
                          <wpg:cNvGrpSpPr/>
                          <wpg:grpSpPr>
                            <a:xfrm>
                              <a:off x="0" y="0"/>
                              <a:ext cx="2467961" cy="1945163"/>
                              <a:chOff x="0" y="0"/>
                              <a:chExt cx="2467961" cy="1945163"/>
                            </a:xfrm>
                          </wpg:grpSpPr>
                          <wpg:grpSp>
                            <wpg:cNvPr id="626" name="Группа 626"/>
                            <wpg:cNvGrpSpPr/>
                            <wpg:grpSpPr>
                              <a:xfrm>
                                <a:off x="1229711" y="0"/>
                                <a:ext cx="1238250" cy="1943100"/>
                                <a:chOff x="1228725" y="0"/>
                                <a:chExt cx="1238250" cy="1943100"/>
                              </a:xfrm>
                            </wpg:grpSpPr>
                            <wps:wsp>
                              <wps:cNvPr id="627" name="Прямоугольник 627"/>
                              <wps:cNvSpPr/>
                              <wps:spPr>
                                <a:xfrm>
                                  <a:off x="143827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8" name="Прямоугольник 628"/>
                              <wps:cNvSpPr/>
                              <wps:spPr>
                                <a:xfrm>
                                  <a:off x="143827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2A23034" w14:textId="23A17561" w:rsidR="00DE2B2B" w:rsidRDefault="006F3126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5" w:author="RePack by Diakov" w:date="2016-02-04T07:00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"Сведения%20о%20родственниках/Полина%20Васильевна%20Лахматова.html"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6F3126">
                                        <w:rPr>
                                          <w:rStyle w:val="ac"/>
                                          <w:sz w:val="20"/>
                                        </w:rPr>
                                        <w:t>Полина Васильевна Лахматова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bookmarkStart w:id="6" w:name="_GoBack"/>
                                    <w:bookmarkEnd w:id="6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9" name="Прямая со стрелкой 629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0" name="Прямая соединительная линия 630"/>
                              <wps:cNvCnPr/>
                              <wps:spPr>
                                <a:xfrm>
                                  <a:off x="131445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1" name="Прямая со стрелкой 631"/>
                              <wps:cNvCnPr/>
                              <wps:spPr>
                                <a:xfrm>
                                  <a:off x="188595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2" name="Соединительная линия уступом 632"/>
                              <wps:cNvCnPr/>
                              <wps:spPr>
                                <a:xfrm flipH="1">
                                  <a:off x="1228725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619" name="Группа 619"/>
                            <wpg:cNvGrpSpPr/>
                            <wpg:grpSpPr>
                              <a:xfrm>
                                <a:off x="0" y="0"/>
                                <a:ext cx="1228725" cy="1945163"/>
                                <a:chOff x="0" y="439375"/>
                                <a:chExt cx="1228725" cy="1945163"/>
                              </a:xfrm>
                            </wpg:grpSpPr>
                            <wps:wsp>
                              <wps:cNvPr id="620" name="Прямоугольник 620"/>
                              <wps:cNvSpPr/>
                              <wps:spPr>
                                <a:xfrm>
                                  <a:off x="123825" y="6584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1" name="Прямоугольник 621"/>
                              <wps:cNvSpPr/>
                              <wps:spPr>
                                <a:xfrm>
                                  <a:off x="123825" y="141092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088DE73" w14:textId="5F237042" w:rsidR="00DE2B2B" w:rsidRDefault="00E818EB" w:rsidP="002C71F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7" w:author="RePack by Diakov" w:date="2016-02-04T04:22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"Сведения%20о%20родственниках/Алексей%20Николаевич%20Лахматов.html"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Алексей Николаевич Лахм</w:t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а</w:t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тов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2" name="Прямая соединительная линия 622"/>
                              <wps:cNvCnPr/>
                              <wps:spPr>
                                <a:xfrm>
                                  <a:off x="0" y="439375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23" name="Прямая со стрелкой 623"/>
                              <wps:cNvCnPr/>
                              <wps:spPr>
                                <a:xfrm>
                                  <a:off x="571500" y="439375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24" name="Соединительная линия уступом 624"/>
                              <wps:cNvCnPr/>
                              <wps:spPr>
                                <a:xfrm>
                                  <a:off x="1038225" y="2013067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25" name="Прямая со стрелкой 625"/>
                              <wps:cNvCnPr/>
                              <wps:spPr>
                                <a:xfrm>
                                  <a:off x="1228725" y="2251188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427" name="Группа 427"/>
                          <wpg:cNvGrpSpPr/>
                          <wpg:grpSpPr>
                            <a:xfrm>
                              <a:off x="2664373" y="0"/>
                              <a:ext cx="246761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711" name="Группа 711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3543300" y="0"/>
                                <a:chExt cx="1228725" cy="1943100"/>
                              </a:xfrm>
                            </wpg:grpSpPr>
                            <wps:wsp>
                              <wps:cNvPr id="712" name="Прямоугольник 712"/>
                              <wps:cNvSpPr/>
                              <wps:spPr>
                                <a:xfrm>
                                  <a:off x="36671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3" name="Прямоугольник 713"/>
                              <wps:cNvSpPr/>
                              <wps:spPr>
                                <a:xfrm>
                                  <a:off x="36671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791D6DD" w14:textId="77777777" w:rsidR="00DE2B2B" w:rsidRDefault="00DE2B2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Артем Варивунович Бувалец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4" name="Прямая соединительная линия 714"/>
                              <wps:cNvCnPr/>
                              <wps:spPr>
                                <a:xfrm>
                                  <a:off x="354330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5" name="Прямая со стрелкой 715"/>
                              <wps:cNvCnPr/>
                              <wps:spPr>
                                <a:xfrm>
                                  <a:off x="41148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6" name="Соединительная линия уступом 716"/>
                              <wps:cNvCnPr/>
                              <wps:spPr>
                                <a:xfrm>
                                  <a:off x="45815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7" name="Прямая со стрелкой 717"/>
                              <wps:cNvCnPr/>
                              <wps:spPr>
                                <a:xfrm>
                                  <a:off x="47720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18" name="Группа 718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4772025" y="0"/>
                                <a:chExt cx="1238250" cy="1943100"/>
                              </a:xfrm>
                            </wpg:grpSpPr>
                            <wps:wsp>
                              <wps:cNvPr id="719" name="Прямоугольник 719"/>
                              <wps:cNvSpPr/>
                              <wps:spPr>
                                <a:xfrm>
                                  <a:off x="498157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0" name="Прямоугольник 720"/>
                              <wps:cNvSpPr/>
                              <wps:spPr>
                                <a:xfrm>
                                  <a:off x="498157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8DF243A" w14:textId="77777777" w:rsidR="00DE2B2B" w:rsidRDefault="00DE2B2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Олена  Сергеевна Бувалец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1" name="Прямая со стрелкой 721"/>
                              <wps:cNvCnPr/>
                              <wps:spPr>
                                <a:xfrm>
                                  <a:off x="47720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2" name="Прямая соединительная линия 722"/>
                              <wps:cNvCnPr/>
                              <wps:spPr>
                                <a:xfrm>
                                  <a:off x="485775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3" name="Прямая со стрелкой 723"/>
                              <wps:cNvCnPr/>
                              <wps:spPr>
                                <a:xfrm>
                                  <a:off x="542925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4" name="Соединительная линия уступом 724"/>
                              <wps:cNvCnPr/>
                              <wps:spPr>
                                <a:xfrm flipH="1">
                                  <a:off x="4772025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777" name="Группа 777"/>
                          <wpg:cNvGrpSpPr/>
                          <wpg:grpSpPr>
                            <a:xfrm>
                              <a:off x="5344511" y="0"/>
                              <a:ext cx="2467610" cy="1943100"/>
                              <a:chOff x="0" y="0"/>
                              <a:chExt cx="2467961" cy="1943100"/>
                            </a:xfrm>
                          </wpg:grpSpPr>
                          <wpg:grpSp>
                            <wpg:cNvPr id="526" name="Группа 526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542" name="Прямоугольник 542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5" name="Прямоугольник 545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24C6497" w14:textId="00349549" w:rsidR="00DE2B2B" w:rsidRDefault="00E818E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8" w:author="RePack by Diakov" w:date="2016-02-04T04:44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"Сведения%20о%20родственниках/Федор%20и%20Мария%20Слонские.html"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Федор Слонс</w:t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к</w:t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ий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6" name="Прямая соединительная линия 546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7" name="Прямая со стрелкой 547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8" name="Соединительная линия уступом 548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Прямая со стрелкой 549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50" name="Группа 550"/>
                            <wpg:cNvGrpSpPr/>
                            <wpg:grpSpPr>
                              <a:xfrm>
                                <a:off x="1229711" y="0"/>
                                <a:ext cx="1238250" cy="1943100"/>
                                <a:chOff x="1228725" y="0"/>
                                <a:chExt cx="1238250" cy="1943100"/>
                              </a:xfrm>
                            </wpg:grpSpPr>
                            <wps:wsp>
                              <wps:cNvPr id="551" name="Прямоугольник 551"/>
                              <wps:cNvSpPr/>
                              <wps:spPr>
                                <a:xfrm>
                                  <a:off x="143827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2" name="Прямоугольник 552"/>
                              <wps:cNvSpPr/>
                              <wps:spPr>
                                <a:xfrm>
                                  <a:off x="143827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7D6384A" w14:textId="37D0E348" w:rsidR="00DE2B2B" w:rsidRDefault="00E818E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9" w:author="RePack by Diakov" w:date="2016-02-04T04:45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"Сведения%20о%20родственниках/Федор%20и%20Мария%20Слонские.html"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Мария  Слонская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>
                                      <w:rPr>
                                        <w:sz w:val="20"/>
                                      </w:rPr>
                                      <w:t xml:space="preserve"> 1907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3" name="Прямая со стрелкой 553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4" name="Прямая соединительная линия 554"/>
                              <wps:cNvCnPr/>
                              <wps:spPr>
                                <a:xfrm>
                                  <a:off x="131445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5" name="Прямая со стрелкой 555"/>
                              <wps:cNvCnPr/>
                              <wps:spPr>
                                <a:xfrm>
                                  <a:off x="188595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6" name="Соединительная линия уступом 556"/>
                              <wps:cNvCnPr/>
                              <wps:spPr>
                                <a:xfrm flipH="1">
                                  <a:off x="1228725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778" name="Группа 778"/>
                          <wpg:cNvGrpSpPr/>
                          <wpg:grpSpPr>
                            <a:xfrm>
                              <a:off x="8008883" y="0"/>
                              <a:ext cx="246796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137" name="Группа 137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3543300" y="0"/>
                                <a:chExt cx="1228725" cy="1943100"/>
                              </a:xfrm>
                            </wpg:grpSpPr>
                            <wps:wsp>
                              <wps:cNvPr id="138" name="Прямоугольник 138"/>
                              <wps:cNvSpPr/>
                              <wps:spPr>
                                <a:xfrm>
                                  <a:off x="36671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Прямоугольник 139"/>
                              <wps:cNvSpPr/>
                              <wps:spPr>
                                <a:xfrm>
                                  <a:off x="36671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62A3CB5" w14:textId="1256337C" w:rsidR="00DE2B2B" w:rsidRDefault="00E818E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10" w:author="RePack by Diakov" w:date="2016-02-04T04:52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"Сведения%20о%20родственниках/Прокоп%20%20Лукич%20Лякун.html"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E818EB">
                                        <w:rPr>
                                          <w:rStyle w:val="ac"/>
                                          <w:sz w:val="20"/>
                                        </w:rPr>
                                        <w:t>Прокоп  Лукич Лякун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Прямая соединительная линия 140"/>
                              <wps:cNvCnPr/>
                              <wps:spPr>
                                <a:xfrm>
                                  <a:off x="354330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" name="Прямая со стрелкой 141"/>
                              <wps:cNvCnPr/>
                              <wps:spPr>
                                <a:xfrm>
                                  <a:off x="41148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2" name="Соединительная линия уступом 142"/>
                              <wps:cNvCnPr/>
                              <wps:spPr>
                                <a:xfrm>
                                  <a:off x="45815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" name="Прямая со стрелкой 143"/>
                              <wps:cNvCnPr/>
                              <wps:spPr>
                                <a:xfrm>
                                  <a:off x="47720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44" name="Группа 144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4772025" y="0"/>
                                <a:chExt cx="1238250" cy="1943100"/>
                              </a:xfrm>
                            </wpg:grpSpPr>
                            <wps:wsp>
                              <wps:cNvPr id="145" name="Прямоугольник 145"/>
                              <wps:cNvSpPr/>
                              <wps:spPr>
                                <a:xfrm>
                                  <a:off x="498157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1" name="Прямоугольник 151"/>
                              <wps:cNvSpPr/>
                              <wps:spPr>
                                <a:xfrm>
                                  <a:off x="498157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1F45FCD" w14:textId="77777777" w:rsidR="00DE2B2B" w:rsidRDefault="00DE2B2B" w:rsidP="00E13265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>Анна Лякун 1904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5" name="Прямая со стрелкой 175"/>
                              <wps:cNvCnPr/>
                              <wps:spPr>
                                <a:xfrm>
                                  <a:off x="47720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8" name="Прямая соединительная линия 588"/>
                              <wps:cNvCnPr/>
                              <wps:spPr>
                                <a:xfrm>
                                  <a:off x="485775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1" name="Прямая со стрелкой 591"/>
                              <wps:cNvCnPr/>
                              <wps:spPr>
                                <a:xfrm>
                                  <a:off x="542925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2" name="Соединительная линия уступом 592"/>
                              <wps:cNvCnPr/>
                              <wps:spPr>
                                <a:xfrm flipH="1">
                                  <a:off x="4772025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7CBDB3" id="Группа 841" o:spid="_x0000_s1369" style="position:absolute;margin-left:3.7pt;margin-top:169.5pt;width:1575.3pt;height:175.05pt;z-index:251540480" coordsize="200063,22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">
                <v:rect id="Прямоугольник 770" o:spid="_x0000_s1370" style="position:absolute;width:200063;height:222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F4Xb8A&#10;AADcAAAADwAAAGRycy9kb3ducmV2LnhtbERPyarCMBTdC/5DuIK7Z6qCQzWKA/pcOru9NNe22NyU&#10;Jmrf35vFA5eHM0/ntSnEiyqXW1bQ7UQgiBOrc04VnE+bnxEI55E1FpZJwR85mM+ajSnG2r75QK+j&#10;T0UIYRejgsz7MpbSJRkZdB1bEgfubiuDPsAqlbrCdwg3hexF0UAazDk0ZFjSKqPkcXwaBc9ku7yl&#10;5WK/3vT5V9ru2FyuWql2q15MQHiq/Vf8795pBcNhmB/OhCMgZ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sXhdvwAAANwAAAAPAAAAAAAAAAAAAAAAAJgCAABkcnMvZG93bnJl&#10;di54bWxQSwUGAAAAAAQABAD1AAAAhAMAAAAA&#10;" fillcolor="white [3201]" strokecolor="#70ad47 [3209]" strokeweight="1pt"/>
                <v:group id="Группа 773" o:spid="_x0000_s1371" style="position:absolute;left:1576;top:1418;width:79540;height:19431" coordsize="79540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Vu1rs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0gT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W7WuxgAAANwA&#10;AAAPAAAAAAAAAAAAAAAAAKoCAABkcnMvZG93bnJldi54bWxQSwUGAAAAAAQABAD6AAAAnQMAAAAA&#10;">
                  <v:group id="Группа 757" o:spid="_x0000_s1372" style="position:absolute;width:24679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  <v:group id="Группа 205" o:spid="_x0000_s1373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lli4xgAAANwA&#10;AAAPAAAAAAAAAAAAAAAAAKoCAABkcnMvZG93bnJldi54bWxQSwUGAAAAAAQABAD6AAAAnQMAAAAA&#10;">
                      <v:rect id="Прямоугольник 177" o:spid="_x0000_s1374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Mi0cEA&#10;AADcAAAADwAAAGRycy9kb3ducmV2LnhtbERPyWrDMBC9F/IPYgK51XJayOJYCW6L0x6z5zpYE9vU&#10;GhlLSZy/rwqF3ubx1klXvWnEjTpXW1YwjmIQxIXVNZcKDvv8eQbCeWSNjWVS8CAHq+XgKcVE2ztv&#10;6bbzpQgh7BJUUHnfJlK6oiKDLrItceAutjPoA+xKqTu8h3DTyJc4nkiDNYeGClt6r6j43l2Ngmux&#10;fjuXbbb5yF/5U9rx3BxPWqnRsM8WIDz1/l/85/7SYf50Cr/PhAvk8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TItHBAAAA3AAAAA8AAAAAAAAAAAAAAAAAmAIAAGRycy9kb3du&#10;cmV2LnhtbFBLBQYAAAAABAAEAPUAAACGAwAAAAA=&#10;" fillcolor="white [3201]" strokecolor="#70ad47 [3209]" strokeweight="1pt"/>
                      <v:rect id="Прямоугольник 178" o:spid="_x0000_s1375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y2o8QA&#10;AADcAAAADwAAAGRycy9kb3ducmV2LnhtbESPzW7CQAyE75X6DitX4gYbQKI0ZUH8COgRKLRXK+sm&#10;EVlvlF0gvD0+IPVma8Yznyez1lXqSk0oPRvo9xJQxJm3JecGjt/r7hhUiMgWK89k4E4BZtPXlwmm&#10;1t94T9dDzJWEcEjRQBFjnWodsoIchp6viUX7843DKGuTa9vgTcJdpQdJMtIOS5aGAmtaFpSdDxdn&#10;4JJtFr95Pd+t1kPeat//cKcfa0znrZ1/gorUxn/z8/rLCv670MozMoGe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MtqP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2BC4A76A" w14:textId="7BA11B71" w:rsidR="00DE2B2B" w:rsidRPr="00FD7CE9" w:rsidRDefault="00096B02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1" w:author="RePack by Diakov" w:date="2016-02-04T06:07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"Сведения%20о%20родственниках/Андрей%20Васильевич%20Лапко.html"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096B02">
                                  <w:rPr>
                                    <w:rStyle w:val="ac"/>
                                    <w:sz w:val="20"/>
                                  </w:rPr>
                                  <w:t xml:space="preserve">Андрей Васильевич </w:t>
                                </w:r>
                                <w:r w:rsidR="00DE2B2B" w:rsidRPr="00096B02">
                                  <w:rPr>
                                    <w:rStyle w:val="ac"/>
                                    <w:rFonts w:asciiTheme="majorHAnsi" w:hAnsiTheme="majorHAnsi"/>
                                    <w:sz w:val="20"/>
                                  </w:rPr>
                                  <w:t>Лапко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179" o:spid="_x0000_s1376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ynZcQAAADcAAAADwAAAGRycy9kb3ducmV2LnhtbESPQWvCQBCF74X+h2UKXkQ3iq01dZVS&#10;EL02teJxyE6zwexsyE41/ntXKPQ2w3vzvjfLde8bdaYu1oENTMYZKOIy2JorA/uvzegVVBRki01g&#10;MnClCOvV48MScxsu/EnnQiqVQjjmaMCJtLnWsXTkMY5DS5y0n9B5lLR2lbYdXlK4b/Q0y160x5oT&#10;wWFLH47KU/HrE5f202HxPFzMTlv8Ph6cXGcTMWbw1L+/gRLq5d/8d72zqf58Afdn0gR6d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vKdl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180" o:spid="_x0000_s1377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tvKsQAAADcAAAADwAAAGRycy9kb3ducmV2LnhtbESPQWvCQBCF74X+h2UK3upGBSupq0hB&#10;8STU2oO3ITtm02Zn0+yaxH/fOQjeZnhv3vtmuR58rTpqYxXYwGScgSIugq24NHD62r4uQMWEbLEO&#10;TAZuFGG9en5aYm5Dz5/UHVOpJIRjjgZcSk2udSwceYzj0BCLdgmtxyRrW2rbYi/hvtbTLJtrjxVL&#10;g8OGPhwVv8erN/CHxZb8+XvXZb3rZvNLc3j7ORszehk276ASDelhvl/vreAvBF+ekQn06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y28q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181" o:spid="_x0000_s1378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/bRMQAAADcAAAADwAAAGRycy9kb3ducmV2LnhtbESPQWvCQBCF74X+h2UKXkQ3EVs0ukop&#10;FHtttOJxyI7ZYHY2ZKca/323UOhthvfmfW/W28G36kp9bAIbyKcZKOIq2IZrA4f9+2QBKgqyxTYw&#10;GbhThO3m8WGNhQ03/qRrKbVKIRwLNOBEukLrWDnyGKehI07aOfQeJa19rW2PtxTuWz3LshftseFE&#10;cNjRm6PqUn77xKXDbFw+j5fzyw6/Tkcn93kuxoyehtcVKKFB/s1/1x821V/k8PtMmkBv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H9tE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оединительная линия уступом 203" o:spid="_x0000_s1379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tpzMUAAADcAAAADwAAAGRycy9kb3ducmV2LnhtbESPQWvCQBSE70L/w/IKvemuKdgSXSUI&#10;FcFDbezF2yP7zAazb0N2G+O/dwuFHoeZ+YZZbUbXioH60HjWMJ8pEMSVNw3XGr5PH9N3ECEiG2w9&#10;k4Y7BdisnyYrzI2/8RcNZaxFgnDIUYONsculDJUlh2HmO+LkXXzvMCbZ19L0eEtw18pMqYV02HBa&#10;sNjR1lJ1LX+chreLOi04O9vPXVlsD+NwvB+HQuuX57FYgog0xv/wX3tvNGTqFX7PpCMg1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UtpzMUAAADcAAAADwAAAAAAAAAA&#10;AAAAAAChAgAAZHJzL2Rvd25yZXYueG1sUEsFBgAAAAAEAAQA+QAAAJMDAAAAAA==&#10;" strokecolor="#5b9bd5 [3204]" strokeweight=".5pt"/>
                    </v:group>
                    <v:group id="Группа 208" o:spid="_x0000_s1380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6X9ybCAAAA3AAAAA8A&#10;AAAAAAAAAAAAAAAAqgIAAGRycy9kb3ducmV2LnhtbFBLBQYAAAAABAAEAPoAAACZAwAAAAA=&#10;">
                      <v:rect id="Прямоугольник 153" o:spid="_x0000_s1381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14ssEA&#10;AADcAAAADwAAAGRycy9kb3ducmV2LnhtbERPS4vCMBC+C/sfwix401RFWbtG8YGPo1t19zo0s22x&#10;mZQmav33RhC8zcf3nMmsMaW4Uu0Kywp63QgEcWp1wZmC42Hd+QLhPLLG0jIpuJOD2fSjNcFY2xv/&#10;0DXxmQgh7GJUkHtfxVK6NCeDrmsr4sD929qgD7DOpK7xFsJNKftRNJIGCw4NOVa0zCk9Jxej4JJu&#10;Fn9ZNd+v1gPeStsbm9OvVqr92cy/QXhq/Fv8cu90mD8cwPOZcIGc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deLLBAAAA3AAAAA8AAAAAAAAAAAAAAAAAmAIAAGRycy9kb3du&#10;cmV2LnhtbFBLBQYAAAAABAAEAPUAAACGAwAAAAA=&#10;" fillcolor="white [3201]" strokecolor="#70ad47 [3209]" strokeweight="1pt"/>
                      <v:rect id="Прямоугольник 154" o:spid="_x0000_s1382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TgxsIA&#10;AADcAAAADwAAAGRycy9kb3ducmV2LnhtbERPTWvCQBC9F/wPywi96UbbSo2ukrbEerS26nXIjkkw&#10;Oxuymxj/fbcg9DaP9znLdW8q0VHjSssKJuMIBHFmdcm5gp/vdPQKwnlkjZVlUnAjB+vV4GGJsbZX&#10;/qJu73MRQtjFqKDwvo6ldFlBBt3Y1sSBO9vGoA+wyaVu8BrCTSWnUTSTBksODQXW9F5Qdtm3RkGb&#10;bd5OeZ3sPtIn/pR2MjeHo1bqcdgnCxCeev8vvru3Osx/eYa/Z8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dODGwgAAANwAAAAPAAAAAAAAAAAAAAAAAJgCAABkcnMvZG93&#10;bnJldi54bWxQSwUGAAAAAAQABAD1AAAAhwMAAAAA&#10;" fillcolor="white [3201]" strokecolor="#70ad47 [3209]" strokeweight="1pt">
                        <v:textbox>
                          <w:txbxContent>
                            <w:p w14:paraId="59C38571" w14:textId="7724B965" w:rsidR="00DE2B2B" w:rsidRPr="00FD7CE9" w:rsidRDefault="00096B02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2" w:author="RePack by Diakov" w:date="2016-02-04T06:04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"Сведения%20о%20родственниках/Екатерина%20Григорьевна%20Лапко.html"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096B02">
                                  <w:rPr>
                                    <w:rStyle w:val="ac"/>
                                    <w:sz w:val="20"/>
                                  </w:rPr>
                                  <w:t>Екатерина Григорьевна Лапко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</w:p>
                            <w:p w14:paraId="3CE31565" w14:textId="77777777" w:rsidR="00DE2B2B" w:rsidRPr="00FD7CE9" w:rsidRDefault="00DE2B2B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  <v:line id="Прямая соединительная линия 157" o:spid="_x0000_s1383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LbGcMAAADcAAAADwAAAGRycy9kb3ducmV2LnhtbERPyWrDMBC9F/oPYgK9JXJaGhfXSiiB&#10;lJ4K2Q65DdbYcmKNHEu13b+vAoHe5vHWyVejbURPna8dK5jPEhDEhdM1VwoO+830DYQPyBobx6Tg&#10;lzyslo8POWbaDbylfhcqEUPYZ6jAhNBmUvrCkEU/cy1x5ErXWQwRdpXUHQ4x3DbyOUkW0mLNscFg&#10;S2tDxWX3YxVcsdiQPR0/+2Qw/cuibL/T80mpp8n48Q4i0Bj+xXf3l47zX1O4PRMvkM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C2xnDAAAA3AAAAA8AAAAAAAAAAAAA&#10;AAAAoQIAAGRycy9kb3ducmV2LnhtbFBLBQYAAAAABAAEAPkAAACRAwAAAAA=&#10;" strokecolor="#5b9bd5 [3204]" strokeweight=".5pt">
                        <v:stroke joinstyle="miter"/>
                      </v:line>
                      <v:shape id="Прямая со стрелкой 159" o:spid="_x0000_s1384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n7BcQAAADcAAAADwAAAGRycy9kb3ducmV2LnhtbESPQWvCQBCF70L/wzKFXkQ3ihZNXaUI&#10;xV6bpqXHITvNBrOzITtq/PduoeBthvfmfW82u8G36kx9bAIbmE0zUMRVsA3XBsrPt8kKVBRki21g&#10;MnClCLvtw2iDuQ0X/qBzIbVKIRxzNOBEulzrWDnyGKehI07ab+g9Slr7WtseLynct3qeZc/aY8OJ&#10;4LCjvaPqWJx84lI5HxfL8XpxPODXz7eT62Imxjw9Dq8voIQGuZv/r99tqr9cw98zaQK9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CfsF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202" o:spid="_x0000_s1385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vzBMQAAADcAAAADwAAAGRycy9kb3ducmV2LnhtbESPQYvCMBSE74L/IbwFL6KpPYh2jaKC&#10;suAiWhfPj+ZtW2xeShNt999vBMHjMDPfMItVZyrxoMaVlhVMxhEI4szqknMFP5fdaAbCeWSNlWVS&#10;8EcOVst+b4GJti2f6ZH6XAQIuwQVFN7XiZQuK8igG9uaOHi/tjHog2xyqRtsA9xUMo6iqTRYclgo&#10;sKZtQdktvRsFB3M0+pr6y6ne3L7nV3vcr9uhUoOPbv0JwlPn3+FX+0sriKMYnmfCEZ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e/MExAAAANwAAAAPAAAAAAAAAAAA&#10;AAAAAKECAABkcnMvZG93bnJldi54bWxQSwUGAAAAAAQABAD5AAAAkgMAAAAA&#10;" strokecolor="#5b9bd5 [3204]" strokeweight=".5pt"/>
                      <v:shape id="Прямая со стрелкой 207" o:spid="_x0000_s1386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yEjcMAAADcAAAADwAAAGRycy9kb3ducmV2LnhtbESPT2vCQBDF70K/wzKFXqRuDGrb1FWK&#10;UOq10ZYeh+w0G8zOhuyo8dt3hYLHx/vz4y3Xg2/VifrYBDYwnWSgiKtgG64N7Hfvj8+goiBbbAOT&#10;gQtFWK/uRkssbDjzJ51KqVUa4VigASfSFVrHypHHOAkdcfJ+Q+9RkuxrbXs8p3Hf6jzLFtpjw4ng&#10;sKONo+pQHn3i0j4fl/Pxy+zwgV8/304us6kY83A/vL2CEhrkFv5vb62BPHuC65l0BP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FMhI3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</v:group>
                  <v:group id="Группа 758" o:spid="_x0000_s1387" style="position:absolute;left:27432;width:24676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p7v8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4W4e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Snu/wwAAANwAAAAP&#10;AAAAAAAAAAAAAAAAAKoCAABkcnMvZG93bnJldi54bWxQSwUGAAAAAAQABAD6AAAAmgMAAAAA&#10;">
                    <v:group id="Группа 273" o:spid="_x0000_s1388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  <v:rect id="Прямоугольник 274" o:spid="_x0000_s1389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Td2sUA&#10;AADcAAAADwAAAGRycy9kb3ducmV2LnhtbESPzW7CMBCE75V4B2uRuBUngEob4kT8iLbHQgtcV/GS&#10;RMTrKDaQvn1dqVKPo5n5RpPmvWnEjTpXW1YQjyMQxIXVNZcKvj63j88gnEfW2FgmBd/kIM8GDykm&#10;2t55R7e9L0WAsEtQQeV9m0jpiooMurFtiYN3tp1BH2RXSt3hPcBNIydR9CQN1hwWKmxpXVFx2V+N&#10;gmvxujqV7fJjs53ym7TxizkctVKjYb9cgPDU+//wX/tdK5jMZ/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5N3axQAAANwAAAAPAAAAAAAAAAAAAAAAAJgCAABkcnMv&#10;ZG93bnJldi54bWxQSwUGAAAAAAQABAD1AAAAigMAAAAA&#10;" fillcolor="white [3201]" strokecolor="#70ad47 [3209]" strokeweight="1pt"/>
                      <v:rect id="Прямоугольник 275" o:spid="_x0000_s1390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h4QcUA&#10;AADcAAAADwAAAGRycy9kb3ducmV2LnhtbESPzW7CMBCE75V4B2uRuBUnIEob4kT8iLbHQgtcV/GS&#10;RMTrKDaQvn1dqVKPo5n5RpPmvWnEjTpXW1YQjyMQxIXVNZcKvj63j88gnEfW2FgmBd/kIM8GDykm&#10;2t55R7e9L0WAsEtQQeV9m0jpiooMurFtiYN3tp1BH2RXSt3hPcBNIydR9CQN1hwWKmxpXVFx2V+N&#10;gmvxujqV7fJjs53ym7TxizkctVKjYb9cgPDU+//wX/tdK5jMZ/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qHhB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3ADC6373" w14:textId="4BAA7572" w:rsidR="00DE2B2B" w:rsidRPr="00FD7CE9" w:rsidRDefault="00096B02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3" w:author="RePack by Diakov" w:date="2016-02-04T06:07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"Сведения%20о%20родственниках/Лидия%20Васильевна%20Гарбуз.html"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096B02">
                                  <w:rPr>
                                    <w:rStyle w:val="ac"/>
                                    <w:sz w:val="20"/>
                                  </w:rPr>
                                  <w:t>Лидия Васильевна Гарбуз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 w:rsidRPr="00AA3FD6">
                                <w:rPr>
                                  <w:sz w:val="20"/>
                                </w:rPr>
                                <w:t xml:space="preserve"> 1913</w:t>
                              </w:r>
                            </w:p>
                          </w:txbxContent>
                        </v:textbox>
                      </v:rect>
                      <v:line id="Прямая соединительная линия 276" o:spid="_x0000_s1391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55DnsQAAADcAAAADwAAAGRycy9kb3ducmV2LnhtbESPT2vCQBTE70K/w/IKvZlNLcQSXUUK&#10;Sk8F//Tg7ZF9ZqPZtzG7TdJv7wqCx2FmfsPMl4OtRUetrxwreE9SEMSF0xWXCg779fgThA/IGmvH&#10;pOCfPCwXL6M55tr1vKVuF0oRIexzVGBCaHIpfWHIok9cQxy9k2sthijbUuoW+wi3tZykaSYtVhwX&#10;DDb0Zai47P6sgisWa7LH302X9qb7yE7Nz/R8VOrtdVjNQAQawjP8aH9rBZNpBvcz8Qj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nkOe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277" o:spid="_x0000_s1392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r38MQAAADcAAAADwAAAGRycy9kb3ducmV2LnhtbESPT2vCQBDF74V+h2WEXkQ3Bqs2ukop&#10;lPbaVMXjkJ1mg9nZkJ1q/PbdQqHHx/vz4212g2/VhfrYBDYwm2agiKtgG64N7D9fJytQUZAttoHJ&#10;wI0i7Lb3dxssbLjyB11KqVUa4VigASfSFVrHypHHOA0dcfK+Qu9RkuxrbXu8pnHf6jzLFtpjw4ng&#10;sKMXR9W5/PaJS/t8XD6On+bnNzycjk5u85kY8zAanteghAb5D/+1362BfLmE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Svfw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278" o:spid="_x0000_s1393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W3k8EAAADcAAAADwAAAGRycy9kb3ducmV2LnhtbERPTYvCMBC9L/gfwix4WdZUD7pbjaKC&#10;IijituJ5aGbbYjMpTbT135uD4PHxvmeLzlTiTo0rLSsYDiIQxJnVJecKzunm+weE88gaK8uk4EEO&#10;FvPexwxjbVv+o3vicxFC2MWooPC+jqV0WUEG3cDWxIH7t41BH2CTS91gG8JNJUdRNJYGSw4NBda0&#10;Lii7JjejYG+ORl8Sn57q1fXwe7HH7bL9Uqr/2S2nIDx1/i1+uXdawWgS1oYz4QjI+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lbeTwQAAANwAAAAPAAAAAAAAAAAAAAAA&#10;AKECAABkcnMvZG93bnJldi54bWxQSwUGAAAAAAQABAD5AAAAjwMAAAAA&#10;" strokecolor="#5b9bd5 [3204]" strokeweight=".5pt"/>
                      <v:shape id="Прямая со стрелкой 279" o:spid="_x0000_s1394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nGGcQAAADcAAAADwAAAGRycy9kb3ducmV2LnhtbESPT2vCQBDF74V+h2UKvYhuDLbW1FVK&#10;oei1qRWPQ3aaDWZnQ3aq8du7QqHHx/vz4y3Xg2/VifrYBDYwnWSgiKtgG64N7L4+xi+goiBbbAOT&#10;gQtFWK/u75ZY2HDmTzqVUqs0wrFAA06kK7SOlSOPcRI64uT9hN6jJNnX2vZ4TuO+1XmWPWuPDSeC&#10;w47eHVXH8tcnLu3yUfk0WsyOG/w+7J1cZlMx5vFheHsFJTTIf/ivvbUG8vkCbmfSEd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mcYZ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280" o:spid="_x0000_s1395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L4e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0y+HrCAAAA3AAAAA8A&#10;AAAAAAAAAAAAAAAAqgIAAGRycy9kb3ducmV2LnhtbFBLBQYAAAAABAAEAPoAAACZAwAAAAA=&#10;">
                      <v:rect id="Прямоугольник 281" o:spid="_x0000_s1396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YOZcIA&#10;AADcAAAADwAAAGRycy9kb3ducmV2LnhtbESPS4vCQBCE74L/YWjB2zqJwqLRUXzgrkffXptMmwQz&#10;PSEzavbfO8KCx6KqvqIms8aU4kG1KywriHsRCOLU6oIzBcfD+msIwnlkjaVlUvBHDmbTdmuCibZP&#10;3tFj7zMRIOwSVJB7XyVSujQng65nK+LgXW1t0AdZZ1LX+AxwU8p+FH1LgwWHhRwrWuaU3vZ3o+Ce&#10;/iwuWTXfrtYD/pU2HpnTWSvV7TTzMQhPjf+E/9sbraA/jOF9JhwBOX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Rg5lwgAAANwAAAAPAAAAAAAAAAAAAAAAAJgCAABkcnMvZG93&#10;bnJldi54bWxQSwUGAAAAAAQABAD1AAAAhwMAAAAA&#10;" fillcolor="white [3201]" strokecolor="#70ad47 [3209]" strokeweight="1pt"/>
                      <v:rect id="Прямоугольник 282" o:spid="_x0000_s1397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SQEsUA&#10;AADcAAAADwAAAGRycy9kb3ducmV2LnhtbESPzWrDMBCE74W+g9hCb4lsF0LiRAluS36OjdOm18Xa&#10;2qbWyliK7bx9VAj0OMzMN8xqM5pG9NS52rKCeBqBIC6srrlU8HnaTuYgnEfW2FgmBVdysFk/Pqww&#10;1XbgI/W5L0WAsEtRQeV9m0rpiooMuqltiYP3YzuDPsiulLrDIcBNI5MomkmDNYeFClt6q6j4zS9G&#10;waXYvX6Xbfbxvn3hvbTxwnydtVLPT2O2BOFp9P/he/ugFSTzBP7OhCM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lJAS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35F79392" w14:textId="77777777" w:rsidR="00DE2B2B" w:rsidRPr="00FD7CE9" w:rsidRDefault="00DE2B2B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AA3FD6">
                                <w:rPr>
                                  <w:sz w:val="20"/>
                                </w:rPr>
                                <w:t>Иван Иващенко</w:t>
                              </w:r>
                            </w:p>
                          </w:txbxContent>
                        </v:textbox>
                      </v:rect>
                      <v:shape id="Прямая со стрелкой 283" o:spid="_x0000_s1398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6SB1MQAAADcAAAADwAAAGRycy9kb3ducmV2LnhtbESPT2vCQBDF74V+h2UKvYhujFZs6iql&#10;UOy1qRWPQ3aaDWZnQ3aq8dt3BaHHx/vz4602g2/VifrYBDYwnWSgiKtgG64N7L7ex0tQUZAttoHJ&#10;wIUibNb3dyssbDjzJ51KqVUa4VigASfSFVrHypHHOAkdcfJ+Qu9RkuxrbXs8p3Hf6jzLFtpjw4ng&#10;sKM3R9Wx/PWJS7t8VD6NnufHLX4f9k4u86kY8/gwvL6AEhrkP3xrf1gD+XIG1zPpCOj1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pIHU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284" o:spid="_x0000_s1399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UIVcUAAADcAAAADwAAAGRycy9kb3ducmV2LnhtbESPT2vCQBTE7wW/w/KE3upGLRqiq0hB&#10;6Umofw7eHtlnNpp9G7PbJH77bqHQ4zAzv2GW695WoqXGl44VjEcJCOLc6ZILBafj9i0F4QOyxsox&#10;KXiSh/Vq8LLETLuOv6g9hEJECPsMFZgQ6kxKnxuy6EeuJo7e1TUWQ5RNIXWDXYTbSk6SZCYtlhwX&#10;DNb0YSi/H76tggfmW7KX865NOtNOZ9d6P79dlHod9psFiEB9+A//tT+1gkn6Dr9n4hGQq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dUIVc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285" o:spid="_x0000_s1400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G8O8MAAADcAAAADwAAAGRycy9kb3ducmV2LnhtbESPT2vCQBDF70K/wzIFL1I3BhWbukop&#10;iL022tLjkJ1mg9nZkJ1q/PZuoeDx8f78eOvt4Ft1pj42gQ3Mphko4irYhmsDx8PuaQUqCrLFNjAZ&#10;uFKE7eZhtMbChgt/0LmUWqURjgUacCJdoXWsHHmM09ARJ+8n9B4lyb7WtsdLGvetzrNsqT02nAgO&#10;O3pzVJ3KX5+4dMwn5WLyPD/t8fP7y8l1PhNjxo/D6wsooUHu4f/2uzWQrxbwdyYdAb2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MBvDv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286" o:spid="_x0000_s1401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/JDsQAAADcAAAADwAAAGRycy9kb3ducmV2LnhtbESPQWvCQBSE7wX/w/KE3urGHFKJrhIE&#10;i+BBjb309sg+s8Hs25Ddxvjvu0LB4zAz3zCrzWhbMVDvG8cK5rMEBHHldMO1gu/L7mMBwgdkja1j&#10;UvAgD5v15G2FuXZ3PtNQhlpECPscFZgQulxKXxmy6GeuI47e1fUWQ5R9LXWP9wi3rUyTJJMWG44L&#10;BjvaGqpu5a9V8HlNLhmnP+b4VRbbwzicHqehUOp9OhZLEIHG8Ar/t/daQbrI4HkmHgG5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78kOxAAAANwAAAAPAAAAAAAAAAAA&#10;AAAAAKECAABkcnMvZG93bnJldi54bWxQSwUGAAAAAAQABAD5AAAAkgMAAAAA&#10;" strokecolor="#5b9bd5 [3204]" strokeweight=".5pt"/>
                    </v:group>
                  </v:group>
                  <v:group id="Группа 762" o:spid="_x0000_s1402" style="position:absolute;left:54864;width:24676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86G6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4T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/zoboxgAAANwA&#10;AAAPAAAAAAAAAAAAAAAAAKoCAABkcnMvZG93bnJldi54bWxQSwUGAAAAAAQABAD6AAAAnQMAAAAA&#10;">
                    <v:group id="Группа 302" o:spid="_x0000_s1403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5ns9RxgAAANwA&#10;AAAPAAAAAAAAAAAAAAAAAKoCAABkcnMvZG93bnJldi54bWxQSwUGAAAAAAQABAD6AAAAnQMAAAAA&#10;">
                      <v:rect id="Прямоугольник 303" o:spid="_x0000_s1404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o5TsMA&#10;AADcAAAADwAAAGRycy9kb3ducmV2LnhtbESPS4vCQBCE74L/YWhhb+tEA6LRUXzgukeNr2uTaZNg&#10;pidkRs3++52FBY9FVX1FzRatqcSTGldaVjDoRyCIM6tLzhWcjtvPMQjnkTVWlknBDzlYzLudGSba&#10;vvhAz9TnIkDYJaig8L5OpHRZQQZd39bEwbvZxqAPssmlbvAV4KaSwygaSYMlh4UCa1oXlN3Th1Hw&#10;yL5W17xe7jfbmHfSDibmfNFKffTa5RSEp9a/w//tb60gjmL4OxOO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o5TsMAAADcAAAADwAAAAAAAAAAAAAAAACYAgAAZHJzL2Rv&#10;d25yZXYueG1sUEsFBgAAAAAEAAQA9QAAAIgDAAAAAA==&#10;" fillcolor="white [3201]" strokecolor="#70ad47 [3209]" strokeweight="1pt"/>
                      <v:rect id="Прямоугольник 304" o:spid="_x0000_s1405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OhOsUA&#10;AADcAAAADwAAAGRycy9kb3ducmV2LnhtbESPS2/CMBCE75X6H6yt1BtxeAiVNAZRqgBHyqO9ruJt&#10;EjVeR7EJ4d9jJKQeRzPzjSZd9KYWHbWusqxgGMUgiHOrKy4UHA/Z4A2E88gaa8uk4EoOFvPnpxQT&#10;bS/8Rd3eFyJA2CWooPS+SaR0eUkGXWQb4uD92tagD7ItpG7xEuCmlqM4nkqDFYeFEhtalZT/7c9G&#10;wTlff/wUzXL3mY15I+1wZk7fWqnXl375DsJT7//Dj/ZWKxjHE7ifC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A6E6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70ED1672" w14:textId="5D55C96B" w:rsidR="00DE2B2B" w:rsidRPr="00FD7CE9" w:rsidRDefault="00096B02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4" w:author="RePack by Diakov" w:date="2016-02-04T06:06:00Z">
                                <w:r w:rsidRPr="00096B02">
                                  <w:rPr>
                                    <w:sz w:val="20"/>
                                    <w:rPrChange w:id="15" w:author="RePack by Diakov" w:date="2016-02-04T06:06:00Z">
                                      <w:rPr>
                                        <w:rStyle w:val="ac"/>
                                        <w:sz w:val="20"/>
                                      </w:rPr>
                                    </w:rPrChange>
                                  </w:rPr>
                                  <w:t>Агриппина Петровна Сайландр</w:t>
                                </w:r>
                              </w:ins>
                            </w:p>
                          </w:txbxContent>
                        </v:textbox>
                      </v:rect>
                      <v:line id="Прямая соединительная линия 305" o:spid="_x0000_s1406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uhCcQAAADcAAAADwAAAGRycy9kb3ducmV2LnhtbESPQWsCMRSE74X+h/AK3mpipVZWo0hB&#10;8SRU68HbY/PcrG5e1k3cXf99Uyj0OMzMN8x82btKtNSE0rOG0VCBIM69KbnQ8H1Yv05BhIhssPJM&#10;Gh4UYLl4fppjZnzHX9TuYyEShEOGGmyMdSZlyC05DENfEyfv7BuHMcmmkKbBLsFdJd+UmkiHJacF&#10;izV9Wsqv+7vTcMN8Te503LSqs+14cq53H5eT1oOXfjUDEamP/+G/9tZoGKt3+D2TjoBc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q6EJ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306" o:spid="_x0000_s1407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Eui8QAAADcAAAADwAAAGRycy9kb3ducmV2LnhtbESPW2vCQBCF3wv9D8sUfBHdeKnY1FVK&#10;QexrUys+DtlpNpidDdmpxn/fFYQ+Hs7l46w2vW/UmbpYBzYwGWegiMtga64M7L+2oyWoKMgWm8Bk&#10;4EoRNuvHhxXmNlz4k86FVCqNcMzRgBNpc61j6chjHIeWOHk/ofMoSXaVth1e0rhv9DTLFtpjzYng&#10;sKV3R+Wp+PWJS/vpsHgevsxPO/w+Hpxc5xMxZvDUv72CEurlP3xvf1gDs2wBtzPpCOj1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4S6L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307" o:spid="_x0000_s1408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1fAcUAAADcAAAADwAAAGRycy9kb3ducmV2LnhtbESPQWvCQBSE7wX/w/KEXkrdaEFr6hpU&#10;aCkoolE8P7KvSUj2bchuTfrvu4LgcZiZb5hF0ptaXKl1pWUF41EEgjizuuRcwfn0+foOwnlkjbVl&#10;UvBHDpLl4GmBsbYdH+ma+lwECLsYFRTeN7GULivIoBvZhjh4P7Y16INsc6lb7ALc1HISRVNpsOSw&#10;UGBDm4KyKv01CrZmb/Ql9adDs65284vdf626F6Weh/3qA4Sn3j/C9/a3VvAWzeB2JhwBuf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+1fAcUAAADcAAAADwAAAAAAAAAA&#10;AAAAAAChAgAAZHJzL2Rvd25yZXYueG1sUEsFBgAAAAAEAAQA+QAAAJMDAAAAAA==&#10;" strokecolor="#5b9bd5 [3204]" strokeweight=".5pt"/>
                      <v:shape id="Прямая со стрелкой 308" o:spid="_x0000_s140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IfYsEAAADcAAAADwAAAGRycy9kb3ducmV2LnhtbERPTUvDQBC9C/0Pywheit201qKx21IE&#10;0auxFY9DdsyGZmdDdmzTf+8cBI+P973ejrEzJxpym9jBfFaAIa6Tb7lxsP94uX0AkwXZY5eYHFwo&#10;w3YzuVpj6dOZ3+lUSWM0hHOJDoJIX1qb60AR8yz1xMp9pyGiKBwa6wc8a3js7KIoVjZiy9oQsKfn&#10;QPWx+onaS/vFtLqfPi6Pr3j4+gxyWc7FuZvrcfcERmiUf/Gf+807uCt0rZ7RI2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Mh9iwQAAANwAAAAPAAAAAAAAAAAAAAAA&#10;AKECAABkcnMvZG93bnJldi54bWxQSwUGAAAAAAQABAD5AAAAjwMAAAAA&#10;" strokecolor="#5b9bd5 [3204]" strokeweight=".5pt">
                        <v:stroke endarrow="block" joinstyle="miter"/>
                      </v:shape>
                    </v:group>
                    <v:group id="Группа 309" o:spid="_x0000_s1410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      <v:rect id="Прямоугольник 310" o:spid="_x0000_s1411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Ex5MAA&#10;AADcAAAADwAAAGRycy9kb3ducmV2LnhtbERPy2rCQBTdC/2H4Ra600kMFI2ZiLVEu/Td7SVzm4Rm&#10;7oTMqOnfdxaCy8N5Z8vBtOJGvWssK4gnEQji0uqGKwWnYzGegXAeWWNrmRT8kYNl/jLKMNX2znu6&#10;HXwlQgi7FBXU3neplK6syaCb2I44cD+2N+gD7Cupe7yHcNPKaRS9S4MNh4YaO1rXVP4erkbBtdx8&#10;fFfdavdZJLyVNp6b80Ur9fY6rBYgPA3+KX64v7SCJA7zw5lwBGT+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OEx5MAAAADcAAAADwAAAAAAAAAAAAAAAACYAgAAZHJzL2Rvd25y&#10;ZXYueG1sUEsFBgAAAAAEAAQA9QAAAIUDAAAAAA==&#10;" fillcolor="white [3201]" strokecolor="#70ad47 [3209]" strokeweight="1pt"/>
                      <v:rect id="Прямоугольник 311" o:spid="_x0000_s1412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2Uf8IA&#10;AADcAAAADwAAAGRycy9kb3ducmV2LnhtbESPS6vCMBSE94L/IRzBnaZVEO01ig98LLX3tT0057bl&#10;NieliVr/vREEl8PMfMPMl62pxJUaV1pWEA8jEMSZ1SXnCr4+d4MpCOeRNVaWScGdHCwX3c4cE21v&#10;fKZr6nMRIOwSVFB4XydSuqwgg25oa+Lg/dnGoA+yyaVu8BbgppKjKJpIgyWHhQJr2hSU/acXo+CS&#10;7de/eb06bXdjPkgbz8z3j1aq32tXHyA8tf4dfrWPWsE4juF5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rZR/wgAAANwAAAAPAAAAAAAAAAAAAAAAAJgCAABkcnMvZG93&#10;bnJldi54bWxQSwUGAAAAAAQABAD1AAAAhwMAAAAA&#10;" fillcolor="white [3201]" strokecolor="#70ad47 [3209]" strokeweight="1pt">
                        <v:textbox>
                          <w:txbxContent>
                            <w:p w14:paraId="05A093AC" w14:textId="77777777" w:rsidR="00DE2B2B" w:rsidRPr="00FD7CE9" w:rsidRDefault="00DE2B2B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B047CE">
                                <w:rPr>
                                  <w:sz w:val="20"/>
                                </w:rPr>
                                <w:t>Ермолай Цветков</w:t>
                              </w:r>
                            </w:p>
                          </w:txbxContent>
                        </v:textbox>
                      </v:rect>
                      <v:shape id="Прямая со стрелкой 312" o:spid="_x0000_s1413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O+VcQAAADcAAAADwAAAGRycy9kb3ducmV2LnhtbESPT0vDQBDF74LfYZmCl9JuEqvYtNsi&#10;gujVWIvHITvNhmZnQ3Zs02/vCkKPj/fnx1tvR9+pEw2xDWwgn2egiOtgW24M7D5fZ0+goiBb7AKT&#10;gQtF2G5ub9ZY2nDmDzpV0qg0wrFEA06kL7WOtSOPcR564uQdwuBRkhwabQc8p3Hf6SLLHrXHlhPB&#10;YU8vjupj9eMTl3bFtHqYLhfHN/z63ju5LHIx5m4yPq9ACY1yDf+3362B+7yAvzPpCO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A75V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313" o:spid="_x0000_s1414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cKO8QAAADcAAAADwAAAGRycy9kb3ducmV2LnhtbESPQWvCQBSE7wX/w/KE3upGA1bSbKQI&#10;iqdCrR68PbLPbNrs25hdk/jv3UKhx2FmvmHy9Wgb0VPna8cK5rMEBHHpdM2VguPX9mUFwgdkjY1j&#10;UnAnD+ti8pRjpt3An9QfQiUihH2GCkwIbSalLw1Z9DPXEkfv4jqLIcqukrrDIcJtIxdJspQWa44L&#10;BlvaGCp/Djer4Irlluz5tOuTwfTp8tJ+vH6flXqeju9vIAKN4T/8195rBek8hd8z8QjI4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1wo7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314" o:spid="_x0000_s141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aDusQAAADcAAAADwAAAGRycy9kb3ducmV2LnhtbESPT0vDQBDF74LfYZmCl9JuUmPRtNsi&#10;gujV2BaPQ3bMhmZnQ3Zs02/vCkKPj/fnx1tvR9+pEw2xDWwgn2egiOtgW24M7D5fZ4+goiBb7AKT&#10;gQtF2G5ub9ZY2nDmDzpV0qg0wrFEA06kL7WOtSOPcR564uR9h8GjJDk02g54TuO+04ssW2qPLSeC&#10;w55eHNXH6scnLu0W0+ph+lQc33D/dXByKXIx5m4yPq9ACY1yDf+3362B+7yAvzPpCO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poO6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315" o:spid="_x0000_s1416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bNY8UAAADcAAAADwAAAGRycy9kb3ducmV2LnhtbESPQWvCQBSE7wX/w/IEb3WjUivRVYJg&#10;EXrQRi/eHtlnNph9G7LbGP+9KxR6HGbmG2a16W0tOmp95VjBZJyAIC6crrhUcD7t3hcgfEDWWDsm&#10;BQ/ysFkP3laYanfnH+ryUIoIYZ+iAhNCk0rpC0MW/dg1xNG7utZiiLItpW7xHuG2ltMkmUuLFccF&#10;gw1tDRW3/Ncq+LwmpzlPL+bwlWfb7747Po5dptRo2GdLEIH68B/+a++1gtnkA15n4hGQ6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tbNY8UAAADcAAAADwAAAAAAAAAA&#10;AAAAAAChAgAAZHJzL2Rvd25yZXYueG1sUEsFBgAAAAAEAAQA+QAAAJMDAAAAAA==&#10;" strokecolor="#5b9bd5 [3204]" strokeweight=".5pt"/>
                    </v:group>
                  </v:group>
                </v:group>
                <v:group id="Группа 779" o:spid="_x0000_s1417" style="position:absolute;left:94120;top:1418;width:104768;height:19452" coordsize="104768,194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LOCRMYAAADcAAAADwAAAGRycy9kb3ducmV2LnhtbESPQWvCQBSE74L/YXlC&#10;b3UTi7WNWUVEpQcpVAvF2yP7TEKyb0N2TeK/7xYKHoeZ+YZJ14OpRUetKy0riKcRCOLM6pJzBd/n&#10;/fMbCOeRNdaWScGdHKxX41GKibY9f1F38rkIEHYJKii8bxIpXVaQQTe1DXHwrrY16INsc6lb7APc&#10;1HIWRa/SYMlhocCGtgVl1elmFBx67Dcv8a47Vtft/XKef/4cY1LqaTJsliA8Df4R/m9/aAWL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0s4JExgAAANwA&#10;AAAPAAAAAAAAAAAAAAAAAKoCAABkcnMvZG93bnJldi54bWxQSwUGAAAAAAQABAD6AAAAnQMAAAAA&#10;">
                  <v:group id="Группа 774" o:spid="_x0000_s1418" style="position:absolute;width:24679;height:19451" coordsize="24679,194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rIt2s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oW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asi3axgAAANwA&#10;AAAPAAAAAAAAAAAAAAAAAKoCAABkcnMvZG93bnJldi54bWxQSwUGAAAAAAQABAD6AAAAnQMAAAAA&#10;">
                    <v:group id="Группа 626" o:spid="_x0000_s1419" style="position:absolute;left:12297;width:12382;height:19431" coordorigin="12287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<v:rect id="Прямоугольник 627" o:spid="_x0000_s1420" style="position:absolute;left:14382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rAqcMA&#10;AADcAAAADwAAAGRycy9kb3ducmV2LnhtbESPS4vCQBCE7wv+h6EFbzpRQd3oKD7wcfSxu16bTJsE&#10;Mz0hM2r8944g7LGoqq+oyaw2hbhT5XLLCrqdCARxYnXOqYKf07o9AuE8ssbCMil4koPZtPE1wVjb&#10;Bx/ofvSpCBB2MSrIvC9jKV2SkUHXsSVx8C62MuiDrFKpK3wEuClkL4oG0mDOYSHDkpYZJdfjzSi4&#10;JZvFOS3n+9W6z1tpu9/m908r1WrW8zEIT7X/D3/aO61g0BvC+0w4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ArAqcMAAADcAAAADwAAAAAAAAAAAAAAAACYAgAAZHJzL2Rv&#10;d25yZXYueG1sUEsFBgAAAAAEAAQA9QAAAIgDAAAAAA==&#10;" fillcolor="white [3201]" strokecolor="#70ad47 [3209]" strokeweight="1pt"/>
                      <v:rect id="Прямоугольник 628" o:spid="_x0000_s1421" style="position:absolute;left:14382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VU278A&#10;AADcAAAADwAAAGRycy9kb3ducmV2LnhtbERPy4rCMBTdC/5DuII7TeuAaDVKddBxOb63l+baFpub&#10;0kTt/L1ZDLg8nPd82ZpKPKlxpWUF8TACQZxZXXKu4HTcDCYgnEfWWFkmBX/kYLnoduaYaPviPT0P&#10;PhchhF2CCgrv60RKlxVk0A1tTRy4m20M+gCbXOoGXyHcVHIURWNpsOTQUGBN64Ky++FhFDyy7eqa&#10;1+nv9+aLf6SNp+Z80Ur1e206A+Gp9R/xv3unFYxHYW04E46AXL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dlVTbvwAAANwAAAAPAAAAAAAAAAAAAAAAAJgCAABkcnMvZG93bnJl&#10;di54bWxQSwUGAAAAAAQABAD1AAAAhAMAAAAA&#10;" fillcolor="white [3201]" strokecolor="#70ad47 [3209]" strokeweight="1pt">
                        <v:textbox>
                          <w:txbxContent>
                            <w:p w14:paraId="52A23034" w14:textId="23A17561" w:rsidR="00DE2B2B" w:rsidRDefault="006F3126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6" w:author="RePack by Diakov" w:date="2016-02-04T07:00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"Сведения%20о%20родственниках/Полина%20Васильевна%20Лахматова.html"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6F3126">
                                  <w:rPr>
                                    <w:rStyle w:val="ac"/>
                                    <w:sz w:val="20"/>
                                  </w:rPr>
                                  <w:t>Полина Васильевна Лахматова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bookmarkStart w:id="17" w:name="_GoBack"/>
                              <w:bookmarkEnd w:id="17"/>
                            </w:p>
                          </w:txbxContent>
                        </v:textbox>
                      </v:rect>
                      <v:shape id="Прямая со стрелкой 629" o:spid="_x0000_s1422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6VFHcMAAADcAAAADwAAAGRycy9kb3ducmV2LnhtbESPW2vCQBCF34X+h2UKfZG6Maho6iql&#10;UOpr44U+DtlpNpidDdmpxn/vFgp9PJzLx1lvB9+qC/WxCWxgOslAEVfBNlwbOOzfn5egoiBbbAOT&#10;gRtF2G4eRmssbLjyJ11KqVUa4VigASfSFVrHypHHOAkdcfK+Q+9RkuxrbXu8pnHf6jzLFtpjw4ng&#10;sKM3R9W5/PGJS4d8XM7Hq9n5A49fJye32VSMeXocXl9ACQ3yH/5r76yBRb6C3zPpCOjN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+lRR3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Прямая соединительная линия 630" o:spid="_x0000_s1423" style="position:absolute;visibility:visible;mso-wrap-style:square" from="13144,0" to="2466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5rqMIAAADcAAAADwAAAGRycy9kb3ducmV2LnhtbERPPWvDMBDdC/0P4gLZajk1uMGJEkLB&#10;JVOhaTJ4O6yL5cQ6uZZqu/++GgodH+97u59tJ0YafOtYwSpJQRDXTrfcKDh/lk9rED4ga+wck4If&#10;8rDfPT5ssdBu4g8aT6ERMYR9gQpMCH0hpa8NWfSJ64kjd3WDxRDh0Eg94BTDbSef0zSXFluODQZ7&#10;ejVU30/fVsEX1iXZ6vI2ppMZs/zav7/cKqWWi/mwARFoDv/iP/dRK8izOD+ei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t5rqMIAAADcAAAADwAAAAAAAAAAAAAA&#10;AAChAgAAZHJzL2Rvd25yZXYueG1sUEsFBgAAAAAEAAQA+QAAAJADAAAAAA==&#10;" strokecolor="#5b9bd5 [3204]" strokeweight=".5pt">
                        <v:stroke joinstyle="miter"/>
                      </v:line>
                      <v:shape id="Прямая со стрелкой 631" o:spid="_x0000_s1424" type="#_x0000_t32" style="position:absolute;left:18859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rfxsQAAADcAAAADwAAAGRycy9kb3ducmV2LnhtbESPT2vCQBDF7wW/wzIFL6KbWCs2dRUp&#10;SHttasXjkJ1mg9nZkJ1q/PbdQqHHx/vz4623g2/VhfrYBDaQzzJQxFWwDdcGDh/76QpUFGSLbWAy&#10;cKMI283obo2FDVd+p0sptUojHAs04ES6QutYOfIYZ6EjTt5X6D1Kkn2tbY/XNO5bPc+ypfbYcCI4&#10;7OjFUXUuv33i0mE+KR8nT4vzK36ejk5ui1yMGd8Pu2dQQoP8h//ab9bA8iGH3zPpCO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Ct/G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632" o:spid="_x0000_s1425" type="#_x0000_t34" style="position:absolute;left:12287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Sq88UAAADcAAAADwAAAGRycy9kb3ducmV2LnhtbESPQWvCQBSE7wX/w/IEb3XTCGlJXSUI&#10;iuChNvbS2yP7zIZm34bsGuO/dwuCx2FmvmGW69G2YqDeN44VvM0TEMSV0w3XCn5O29cPED4ga2wd&#10;k4IbeVivJi9LzLW78jcNZahFhLDPUYEJocul9JUhi37uOuLonV1vMUTZ11L3eI1w28o0STJpseG4&#10;YLCjjaHqr7xYBe/n5JRx+mu+dmWxOYzD8XYcCqVm07H4BBFoDM/wo73XCrJFCv9n4hGQq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+Sq88UAAADcAAAADwAAAAAAAAAA&#10;AAAAAAChAgAAZHJzL2Rvd25yZXYueG1sUEsFBgAAAAAEAAQA+QAAAJMDAAAAAA==&#10;" strokecolor="#5b9bd5 [3204]" strokeweight=".5pt"/>
                    </v:group>
                    <v:group id="Группа 619" o:spid="_x0000_s1426" style="position:absolute;width:12287;height:19451" coordorigin=",4393" coordsize="12287,194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41oec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kS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fjWh5xgAAANwA&#10;AAAPAAAAAAAAAAAAAAAAAKoCAABkcnMvZG93bnJldi54bWxQSwUGAAAAAAQABAD6AAAAnQMAAAAA&#10;">
                      <v:rect id="Прямоугольник 620" o:spid="_x0000_s1427" style="position:absolute;left:1238;top:6584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NY3b8A&#10;AADcAAAADwAAAGRycy9kb3ducmV2LnhtbERPy4rCMBTdC/5DuII7TeuAaDVKddBxOb63l+baFpub&#10;0kTt/L1ZDLg8nPd82ZpKPKlxpWUF8TACQZxZXXKu4HTcDCYgnEfWWFkmBX/kYLnoduaYaPviPT0P&#10;PhchhF2CCgrv60RKlxVk0A1tTRy4m20M+gCbXOoGXyHcVHIURWNpsOTQUGBN64Ky++FhFDyy7eqa&#10;1+nv9+aLf6SNp+Z80Ur1e206A+Gp9R/xv3unFYxHYX44E46AXL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j41jdvwAAANwAAAAPAAAAAAAAAAAAAAAAAJgCAABkcnMvZG93bnJl&#10;di54bWxQSwUGAAAAAAQABAD1AAAAhAMAAAAA&#10;" fillcolor="white [3201]" strokecolor="#70ad47 [3209]" strokeweight="1pt"/>
                      <v:rect id="Прямоугольник 621" o:spid="_x0000_s1428" style="position:absolute;left:1238;top:14109;width:9144;height:7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/9RsQA&#10;AADcAAAADwAAAGRycy9kb3ducmV2LnhtbESPQWvCQBSE74L/YXmF3swmFqSNWUVb1B5r2ur1kX0m&#10;odm3Ibsm6b/vFgSPw8x8w2Tr0TSip87VlhUkUQyCuLC65lLB1+du9gzCeWSNjWVS8EsO1qvpJMNU&#10;24GP1Oe+FAHCLkUFlfdtKqUrKjLoItsSB+9iO4M+yK6UusMhwE0j53G8kAZrDgsVtvRaUfGTX42C&#10;a7Hfnst28/G2e+KDtMmL+T5ppR4fxs0ShKfR38O39rtWsJgn8H8mHA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v/Ub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7088DE73" w14:textId="5F237042" w:rsidR="00DE2B2B" w:rsidRDefault="00E818EB" w:rsidP="002C71F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8" w:author="RePack by Diakov" w:date="2016-02-04T04:22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"Сведения%20о%20родственниках/Алексей%20Николаевич%20Лахматов.html"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Алексей Николаевич Лахм</w:t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а</w:t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тов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</w:p>
                          </w:txbxContent>
                        </v:textbox>
                      </v:rect>
                      <v:line id="Прямая соединительная линия 622" o:spid="_x0000_s1429" style="position:absolute;visibility:visible;mso-wrap-style:square" from="0,4393" to="11525,43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nGmcQAAADcAAAADwAAAGRycy9kb3ducmV2LnhtbESPT2vCQBTE70K/w/IK3nTTFGJJXaUU&#10;lJ4E/x28PbLPbNrs2zS7JvHbu4LgcZiZ3zDz5WBr0VHrK8cK3qYJCOLC6YpLBYf9avIBwgdkjbVj&#10;UnAlD8vFy2iOuXY9b6nbhVJECPscFZgQmlxKXxiy6KeuIY7e2bUWQ5RtKXWLfYTbWqZJkkmLFccF&#10;gw19Gyr+dher4B+LFdnTcd0lvenes3Ozmf2elBq/Dl+fIAIN4Rl+tH+0gixN4X4mHgG5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mcaZ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623" o:spid="_x0000_s1430" type="#_x0000_t32" style="position:absolute;left:5715;top:4393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k1y98QAAADcAAAADwAAAGRycy9kb3ducmV2LnhtbESPT2vCQBDF74V+h2WEXkQ3pio2ukop&#10;lPbaVMXjkJ1mg9nZkJ1q/PbdQqHHx/vz4212g2/VhfrYBDYwm2agiKtgG64N7D9fJytQUZAttoHJ&#10;wI0i7Lb3dxssbLjyB11KqVUa4VigASfSFVrHypHHOA0dcfK+Qu9RkuxrbXu8pnHf6jzLltpjw4ng&#10;sKMXR9W5/PaJS/t8XC7GT/PzGx5ORye3+UyMeRgNz2tQQoP8h//a79bAMn+E3zPpCO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TXL3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624" o:spid="_x0000_s1431" type="#_x0000_t34" style="position:absolute;left:10382;top:20130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Q+ksYAAADcAAAADwAAAGRycy9kb3ducmV2LnhtbESPQWvCQBSE7wX/w/IKvRSzqZRQY1bR&#10;QkvBEmwUz4/saxLMvg3ZrYn/3hUKHoeZ+YbJVqNpxZl611hW8BLFIIhLqxuuFBz2H9M3EM4ja2wt&#10;k4ILOVgtJw8ZptoO/EPnwlciQNilqKD2vkuldGVNBl1kO+Lg/dreoA+yr6TucQhw08pZHCfSYMNh&#10;ocaO3msqT8WfUbA1udHHwu933eb0PT/a/HM9PCv19DiuFyA8jf4e/m9/aQXJ7BVuZ8IR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XkPpLGAAAA3AAAAA8AAAAAAAAA&#10;AAAAAAAAoQIAAGRycy9kb3ducmV2LnhtbFBLBQYAAAAABAAEAPkAAACUAwAAAAA=&#10;" strokecolor="#5b9bd5 [3204]" strokeweight=".5pt"/>
                      <v:shape id="Прямая со стрелкой 625" o:spid="_x0000_s1432" type="#_x0000_t32" style="position:absolute;left:12287;top:22511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hPGMMAAADcAAAADwAAAGRycy9kb3ducmV2LnhtbESPT2vCQBDF70K/wzIFL1I3BpU2dZVS&#10;EHtt1NLjkJ1mg9nZkJ1q/PZuoeDx8f78eKvN4Ft1pj42gQ3Mphko4irYhmsDh/326RlUFGSLbWAy&#10;cKUIm/XDaIWFDRf+pHMptUojHAs04ES6QutYOfIYp6EjTt5P6D1Kkn2tbY+XNO5bnWfZUntsOBEc&#10;dvTuqDqVvz5x6ZBPysXkZX7a4fH7y8l1PhNjxo/D2ysooUHu4f/2hzWwzBfwdyYdAb2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7oTxj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</v:group>
                  <v:group id="Группа 427" o:spid="_x0000_s1433" style="position:absolute;left:26643;width:24676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  <v:group id="Группа 711" o:spid="_x0000_s1434" style="position:absolute;width:12287;height:19431" coordorigin="35433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caa+LFAAAA3AAA&#10;AA8AAAAAAAAAAAAAAAAAqgIAAGRycy9kb3ducmV2LnhtbFBLBQYAAAAABAAEAPoAAACcAwAAAAA=&#10;">
                      <v:rect id="Прямоугольник 712" o:spid="_x0000_s1435" style="position:absolute;left:36671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CmEcMA&#10;AADcAAAADwAAAGRycy9kb3ducmV2LnhtbESPS4vCQBCE7wv+h6EFbzqJwq5GR/GB6x59e20ybRLM&#10;9ITMqPHf7ywIeyyq6itqMmtMKR5Uu8KygrgXgSBOrS44U3A8rLtDEM4jaywtk4IXOZhNWx8TTLR9&#10;8o4ee5+JAGGXoILc+yqR0qU5GXQ9WxEH72prgz7IOpO6xmeAm1L2o+hTGiw4LORY0TKn9La/GwX3&#10;9Htxyar5drUe8EbaeGROZ61Up93MxyA8Nf4//G7/aAVfcR/+zoQjIK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PCmEcMAAADcAAAADwAAAAAAAAAAAAAAAACYAgAAZHJzL2Rv&#10;d25yZXYueG1sUEsFBgAAAAAEAAQA9QAAAIgDAAAAAA==&#10;" fillcolor="white [3201]" strokecolor="#70ad47 [3209]" strokeweight="1pt"/>
                      <v:rect id="Прямоугольник 713" o:spid="_x0000_s1436" style="position:absolute;left:36671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wDisMA&#10;AADcAAAADwAAAGRycy9kb3ducmV2LnhtbESPS4vCQBCE7wv+h6EFb+skCrsaHcUHrh59e20ybRLM&#10;9ITMqPHfOwsLeyyq6itqPG1MKR5Uu8KygrgbgSBOrS44U3A8rD4HIJxH1lhaJgUvcjCdtD7GmGj7&#10;5B099j4TAcIuQQW591UipUtzMui6tiIO3tXWBn2QdSZ1jc8AN6XsRdGXNFhwWMixokVO6W1/Nwru&#10;6c/8klWz7XLV57W08dCczlqpTruZjUB4avx/+K+90Qq+4z7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7wDis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14:paraId="7791D6DD" w14:textId="77777777" w:rsidR="00DE2B2B" w:rsidRDefault="00DE2B2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Артем Варивунович Бувалец</w:t>
                              </w:r>
                            </w:p>
                          </w:txbxContent>
                        </v:textbox>
                      </v:rect>
                      <v:line id="Прямая соединительная линия 714" o:spid="_x0000_s1437" style="position:absolute;visibility:visible;mso-wrap-style:square" from="35433,0" to="4695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E+VsUAAADcAAAADwAAAGRycy9kb3ducmV2LnhtbESPQWvCQBSE7wX/w/KE3nRjLSoxq0hB&#10;6UmorQdvj+xLNpp9m2a3Sfz33YLQ4zAz3zDZdrC16Kj1lWMFs2kCgjh3uuJSwdfnfrIC4QOyxtox&#10;KbiTh+1m9JRhql3PH9SdQikihH2KCkwITSqlzw1Z9FPXEEevcK3FEGVbSt1iH+G2li9JspAWK44L&#10;Bht6M5TfTj9WwTfme7KX86FLetPNF0VzXF4vSj2Ph90aRKAh/Icf7XetYDl7hb8z8QjIz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LE+Vs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715" o:spid="_x0000_s1438" type="#_x0000_t32" style="position:absolute;left:41148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WKOMQAAADcAAAADwAAAGRycy9kb3ducmV2LnhtbESPT2vCQBDF70K/wzKFXkQ3Ea1t6iql&#10;UNqr0YrHITvNBrOzITvV+O27hYLHx/vz4602g2/VmfrYBDaQTzNQxFWwDdcG9rv3yROoKMgW28Bk&#10;4EoRNuu70QoLGy68pXMptUojHAs04ES6QutYOfIYp6EjTt536D1Kkn2tbY+XNO5bPcuyR+2x4URw&#10;2NGbo+pU/vjEpf1sXC7Gz/PTB34dD06u81yMebgfXl9ACQ1yC/+3P62BZb6AvzPpCOj1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ZYo4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716" o:spid="_x0000_s1439" type="#_x0000_t34" style="position:absolute;left:45815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fAXsUAAADcAAAADwAAAGRycy9kb3ducmV2LnhtbESPT4vCMBTE7wt+h/AEL4umevBPNYoK&#10;yoKLrFU8P5pnW2xeShNt99ubBWGPw8z8hlmsWlOKJ9WusKxgOIhAEKdWF5wpuJx3/SkI55E1lpZJ&#10;wS85WC07HwuMtW34RM/EZyJA2MWoIPe+iqV0aU4G3cBWxMG72dqgD7LOpK6xCXBTylEUjaXBgsNC&#10;jhVtc0rvycMoOJij0dfEn3+qzf17drXH/br5VKrXbddzEJ5a/x9+t7+0gslwDH9nwhGQy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vfAXsUAAADcAAAADwAAAAAAAAAA&#10;AAAAAAChAgAAZHJzL2Rvd25yZXYueG1sUEsFBgAAAAAEAAQA+QAAAJMDAAAAAA==&#10;" strokecolor="#5b9bd5 [3204]" strokeweight=".5pt"/>
                      <v:shape id="Прямая со стрелкой 717" o:spid="_x0000_s1440" type="#_x0000_t32" style="position:absolute;left:47720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ux1MQAAADcAAAADwAAAGRycy9kb3ducmV2LnhtbESPT2vCQBDF7wW/wzIFL6KbiK02dRUp&#10;SHttasXjkJ1mg9nZkJ1q/PbdQqHHx/vz4623g2/VhfrYBDaQzzJQxFWwDdcGDh/76QpUFGSLbWAy&#10;cKMI283obo2FDVd+p0sptUojHAs04ES6QutYOfIYZ6EjTt5X6D1Kkn2tbY/XNO5bPc+yR+2x4URw&#10;2NGLo+pcfvvEpcN8Uj5MnhbnV/w8HZ3cFrkYM74fds+ghAb5D/+136yBZb6E3zPpCO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+7HU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718" o:spid="_x0000_s1441" style="position:absolute;left:12297;width:12382;height:19431" coordorigin="47720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DCf8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IMJ/wwAAANwAAAAP&#10;AAAAAAAAAAAAAAAAAKoCAABkcnMvZG93bnJldi54bWxQSwUGAAAAAAQABAD6AAAAmgMAAAAA&#10;">
                      <v:rect id="Прямоугольник 719" o:spid="_x0000_s1442" style="position:absolute;left:4981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Q0YMMA&#10;AADcAAAADwAAAGRycy9kb3ducmV2LnhtbESPS4vCQBCE7wv+h6EFb+skCq5GR/GBrkffXptMmwQz&#10;PSEzavbfOwsLeyyq6itqMmtMKZ5Uu8KygrgbgSBOrS44U3A6rj+HIJxH1lhaJgU/5GA2bX1MMNH2&#10;xXt6HnwmAoRdggpy76tESpfmZNB1bUUcvJutDfog60zqGl8BbkrZi6KBNFhwWMixomVO6f3wMAoe&#10;6WZxzar5brXu87e08cicL1qpTruZj0F4avx/+K+91Qq+4hH8nglHQE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lQ0YMMAAADcAAAADwAAAAAAAAAAAAAAAACYAgAAZHJzL2Rv&#10;d25yZXYueG1sUEsFBgAAAAAEAAQA9QAAAIgDAAAAAA==&#10;" fillcolor="white [3201]" strokecolor="#70ad47 [3209]" strokeweight="1pt"/>
                      <v:rect id="Прямоугольник 720" o:spid="_x0000_s1443" style="position:absolute;left:4981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JXQMAA&#10;AADcAAAADwAAAGRycy9kb3ducmV2LnhtbERPyW7CMBC9I/UfrKnEDRxAYknjIFrEcmTvdRRPk6jx&#10;OIoNhL/HBySOT29P5q2pxI0aV1pWMOhHIIgzq0vOFZyOq94UhPPIGivLpOBBDubpRyfBWNs77+l2&#10;8LkIIexiVFB4X8dSuqwgg65va+LA/dnGoA+wyaVu8B7CTSWHUTSWBksODQXW9FNQ9n+4GgXXbP39&#10;m9eL3XI14o20g5k5X7RS3c928QXCU+vf4pd7qxVMhmF+OBOOgEy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QJXQM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14:paraId="08DF243A" w14:textId="77777777" w:rsidR="00DE2B2B" w:rsidRDefault="00DE2B2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Олена  Сергеевна Бувалец</w:t>
                              </w:r>
                            </w:p>
                          </w:txbxContent>
                        </v:textbox>
                      </v:rect>
                      <v:shape id="Прямая со стрелкой 721" o:spid="_x0000_s1444" type="#_x0000_t32" style="position:absolute;left:47720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JGhsQAAADcAAAADwAAAGRycy9kb3ducmV2LnhtbESPW2vCQBCF3wv9D8sIfRHdJNiL0VVK&#10;obSvTa30cciO2WB2NmSnGv99t1Dw8XAuH2e9HX2nTjTENrCBfJ6BIq6DbbkxsPt8nT2BioJssQtM&#10;Bi4UYbu5vVljacOZP+hUSaPSCMcSDTiRvtQ61o48xnnoiZN3CINHSXJotB3wnMZ9p4sse9AeW04E&#10;hz29OKqP1Y9PXNoV0+p+ulwc3/Dre+/kssjFmLvJ+LwCJTTKNfzffrcGHosc/s6kI6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MkaG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722" o:spid="_x0000_s1445" style="position:absolute;visibility:visible;mso-wrap-style:square" from="48577,0" to="6010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jJBMQAAADcAAAADwAAAGRycy9kb3ducmV2LnhtbESPQWvCQBSE74L/YXlCb2ZjCiqpqxRB&#10;8VTQ6sHbI/vMps2+jdk1Sf+9Wyj0OMzMN8xqM9hadNT6yrGCWZKCIC6crrhUcP7cTZcgfEDWWDsm&#10;BT/kYbMej1aYa9fzkbpTKEWEsM9RgQmhyaX0hSGLPnENcfRurrUYomxLqVvsI9zWMkvTubRYcVww&#10;2NDWUPF9elgFdyx2ZK+XfZf2pnud35qPxddVqZfJ8P4GItAQ/sN/7YNWsMgy+D0Tj4B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eMkExAAAANwAAAAPAAAAAAAAAAAA&#10;AAAAAKECAABkcnMvZG93bnJldi54bWxQSwUGAAAAAAQABAD5AAAAkgMAAAAA&#10;" strokecolor="#5b9bd5 [3204]" strokeweight=".5pt">
                        <v:stroke joinstyle="miter"/>
                      </v:line>
                      <v:shape id="Прямая со стрелкой 723" o:spid="_x0000_s1446" type="#_x0000_t32" style="position:absolute;left:5429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x9asQAAADcAAAADwAAAGRycy9kb3ducmV2LnhtbESPT0vDQBDF7wW/wzKCl9Jumlarsdsi&#10;gujV2BaPQ3bMhmZnQ3Zs02/fFYQeH+/Pj7faDL5VR+pjE9jAbJqBIq6Cbbg2sP16mzyCioJssQ1M&#10;Bs4UYbO+Ga2wsOHEn3QspVZphGOBBpxIV2gdK0ce4zR0xMn7Cb1HSbKvte3xlMZ9q/Mse9AeG04E&#10;hx29OqoO5a9PXNrm4/J+/LQ4vOPue+/kvJiJMXe3w8szKKFBruH/9oc1sMzn8HcmHQG9v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rH1q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724" o:spid="_x0000_s1447" type="#_x0000_t34" style="position:absolute;left:47720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kOXMUAAADcAAAADwAAAGRycy9kb3ducmV2LnhtbESPwWrDMBBE74X8g9hAb40cU9LiRg4m&#10;kFLoIandS2+LtbZMrJWxFMf5+ypQ6HGYeTPMdjfbXkw0+s6xgvUqAUFcO91xq+C7Ojy9gvABWWPv&#10;mBTcyMMuXzxsMdPuyl80laEVsYR9hgpMCEMmpa8NWfQrNxBHr3GjxRDl2Eo94jWW216mSbKRFjuO&#10;CwYH2huqz+XFKnhpkmrD6Y85vpfF/nOeTrfTVCj1uJyLNxCB5vAf/qM/dOTSZ7ifiUdA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HkOXMUAAADcAAAADwAAAAAAAAAA&#10;AAAAAAChAgAAZHJzL2Rvd25yZXYueG1sUEsFBgAAAAAEAAQA+QAAAJMDAAAAAA==&#10;" strokecolor="#5b9bd5 [3204]" strokeweight=".5pt"/>
                    </v:group>
                  </v:group>
                  <v:group id="Группа 777" o:spid="_x0000_s1448" style="position:absolute;left:53445;width:24676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mCzrcUAAADcAAAADwAAAGRycy9kb3ducmV2LnhtbESPT2vCQBTE7wW/w/KE&#10;3uomljYSXUVExYMU/APi7ZF9JsHs25Bdk/jtu4WCx2FmfsPMFr2pREuNKy0riEcRCOLM6pJzBefT&#10;5mMCwnlkjZVlUvAkB4v54G2GqbYdH6g9+lwECLsUFRTe16mULivIoBvZmjh4N9sY9EE2udQNdgFu&#10;KjmOom9psOSwUGBNq4Ky+/FhFGw77Jaf8brd32+r5/X09XPZx6TU+7BfTkF46v0r/N/eaQVJksD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pgs63FAAAA3AAA&#10;AA8AAAAAAAAAAAAAAAAAqgIAAGRycy9kb3ducmV2LnhtbFBLBQYAAAAABAAEAPoAAACcAwAAAAA=&#10;">
                    <v:group id="Группа 526" o:spid="_x0000_s1449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1tXy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F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W1fKxgAAANwA&#10;AAAPAAAAAAAAAAAAAAAAAKoCAABkcnMvZG93bnJldi54bWxQSwUGAAAAAAQABAD6AAAAnQMAAAAA&#10;">
                      <v:rect id="Прямоугольник 542" o:spid="_x0000_s1450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fn7cUA&#10;AADcAAAADwAAAGRycy9kb3ducmV2LnhtbESPzW7CMBCE75V4B2uRuBUnQFEb4kT8iLbHQgtcV/GS&#10;RMTrKDaQvn1dqVKPo5n5RpPmvWnEjTpXW1YQjyMQxIXVNZcKvj63j88gnEfW2FgmBd/kIM8GDykm&#10;2t55R7e9L0WAsEtQQeV9m0jpiooMurFtiYN3tp1BH2RXSt3hPcBNIydRNJcGaw4LFba0rqi47K9G&#10;wbV4XZ3Kdvmx2U75Tdr4xRyOWqnRsF8uQHjq/X/4r/2uFTzNJv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h+ftxQAAANwAAAAPAAAAAAAAAAAAAAAAAJgCAABkcnMv&#10;ZG93bnJldi54bWxQSwUGAAAAAAQABAD1AAAAigMAAAAA&#10;" fillcolor="white [3201]" strokecolor="#70ad47 [3209]" strokeweight="1pt"/>
                      <v:rect id="Прямоугольник 545" o:spid="_x0000_s1451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5/mcUA&#10;AADcAAAADwAAAGRycy9kb3ducmV2LnhtbESPQWvCQBSE7wX/w/KE3szGWqWNrmItaXusadXrI/tM&#10;gtm3IbvG+O/dgtDjMDPfMItVb2rRUesqywrGUQyCOLe64kLB7086egHhPLLG2jIpuJKD1XLwsMBE&#10;2wtvqct8IQKEXYIKSu+bREqXl2TQRbYhDt7RtgZ9kG0hdYuXADe1fIrjmTRYcVgosaFNSfkpOxsF&#10;5/zj7VA06+/3dMKf0o5fzW6vlXoc9us5CE+9/w/f219awfR5Cn9nw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bn+Z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324C6497" w14:textId="00349549" w:rsidR="00DE2B2B" w:rsidRDefault="00E818E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19" w:author="RePack by Diakov" w:date="2016-02-04T04:44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"Сведения%20о%20родственниках/Федор%20и%20Мария%20Слонские.html"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Федор Слонс</w:t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к</w:t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ий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</w:p>
                          </w:txbxContent>
                        </v:textbox>
                      </v:rect>
                      <v:line id="Прямая соединительная линия 546" o:spid="_x0000_s1452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hERsUAAADcAAAADwAAAGRycy9kb3ducmV2LnhtbESPT2vCQBTE70K/w/IK3nTT1kaJrlIK&#10;lp6E+ufg7ZF9ZqPZt2l2TeK3dwsFj8PM/IZZrHpbiZYaXzpW8DJOQBDnTpdcKNjv1qMZCB+QNVaO&#10;ScGNPKyWT4MFZtp1/EPtNhQiQthnqMCEUGdS+tyQRT92NXH0Tq6xGKJsCqkb7CLcVvI1SVJpseS4&#10;YLCmT0P5ZXu1Cn4xX5M9Hr7apDPtW3qqN9PzUanhc/8xBxGoD4/wf/tbK3ifpPB3Jh4B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hERs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547" o:spid="_x0000_s1453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4zwKMQAAADcAAAADwAAAGRycy9kb3ducmV2LnhtbESPW2vCQBCF3wv+h2UEX6RulNhL6ioi&#10;iH1taksfh+w0G8zOhuyo8d93C4U+Hs7l46w2g2/VhfrYBDYwn2WgiKtgG64NHN/390+goiBbbAOT&#10;gRtF2KxHdyssbLjyG11KqVUa4VigASfSFVrHypHHOAsdcfK+Q+9RkuxrbXu8pnHf6kWWPWiPDSeC&#10;w452jqpTefaJS8fFtFxOn/PTAT++Pp3c8rkYMxkP2xdQQoP8h//ar9bAMn+E3zPpCOj1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jPAo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548" o:spid="_x0000_s1454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OwS8EAAADcAAAADwAAAGRycy9kb3ducmV2LnhtbERPTYvCMBC9C/6HMMJeFk2VVbQaRQVl&#10;QRGt4nloxrbYTEqTtd1/vzkseHy878WqNaV4Ue0KywqGgwgEcWp1wZmC23XXn4JwHlljaZkU/JKD&#10;1bLbWWCsbcMXeiU+EyGEXYwKcu+rWEqX5mTQDWxFHLiHrQ36AOtM6hqbEG5KOYqiiTRYcGjIsaJt&#10;Tukz+TEKDuZk9D3x13O1eR5nd3var5tPpT567XoOwlPr3+J/97dWMP4Ka8OZcATk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U7BLwQAAANwAAAAPAAAAAAAAAAAAAAAA&#10;AKECAABkcnMvZG93bnJldi54bWxQSwUGAAAAAAQABAD5AAAAjwMAAAAA&#10;" strokecolor="#5b9bd5 [3204]" strokeweight=".5pt"/>
                      <v:shape id="Прямая со стрелкой 549" o:spid="_x0000_s1455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/BwcMAAADcAAAADwAAAGRycy9kb3ducmV2LnhtbESPT2vCQBDF70K/wzJCL6IbJYpGVymF&#10;0l4bbelxyE6zwexsyE41fvtuoeDx8f78eLvD4Ft1oT42gQ3MZxko4irYhmsDp+PLdA0qCrLFNjAZ&#10;uFGEw/5htMPChiu/06WUWqURjgUacCJdoXWsHHmMs9ARJ+879B4lyb7WtsdrGvetXmTZSntsOBEc&#10;dvTsqDqXPz5x6bSYlMvJJj+/4sfXp5NbPhdjHsfD0xaU0CD38H/7zRpY5hv4O5OOgN7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lfwcHDAAAA3AAAAA8AAAAAAAAAAAAA&#10;AAAAoQIAAGRycy9kb3ducmV2LnhtbFBLBQYAAAAABAAEAPkAAACRAwAAAAA=&#10;" strokecolor="#5b9bd5 [3204]" strokeweight=".5pt">
                        <v:stroke endarrow="block" joinstyle="miter"/>
                      </v:shape>
                    </v:group>
                    <v:group id="Группа 550" o:spid="_x0000_s1456" style="position:absolute;left:12297;width:12382;height:19431" coordorigin="12287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/gZWM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+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+BlYwwAAANwAAAAP&#10;AAAAAAAAAAAAAAAAAKoCAABkcnMvZG93bnJldi54bWxQSwUGAAAAAAQABAD6AAAAmgMAAAAA&#10;">
                      <v:rect id="Прямоугольник 551" o:spid="_x0000_s1457" style="position:absolute;left:14382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zvR8MA&#10;AADcAAAADwAAAGRycy9kb3ducmV2LnhtbESPS4vCQBCE7wv+h6EFb+skKy4aHUVXfBx9e20ybRLM&#10;9ITMqPHfOwsLeyyq6itqPG1MKR5Uu8KygrgbgSBOrS44U3A8LD8HIJxH1lhaJgUvcjCdtD7GmGj7&#10;5B099j4TAcIuQQW591UipUtzMui6tiIO3tXWBn2QdSZ1jc8AN6X8iqJvabDgsJBjRT85pbf93Si4&#10;p6v5Jatm28Wyx2tp46E5nbVSnXYzG4Hw1Pj/8F97oxX0+zH8nglHQE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4zvR8MAAADcAAAADwAAAAAAAAAAAAAAAACYAgAAZHJzL2Rv&#10;d25yZXYueG1sUEsFBgAAAAAEAAQA9QAAAIgDAAAAAA==&#10;" fillcolor="white [3201]" strokecolor="#70ad47 [3209]" strokeweight="1pt"/>
                      <v:rect id="Прямоугольник 552" o:spid="_x0000_s1458" style="position:absolute;left:14382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5xMMMA&#10;AADcAAAADwAAAGRycy9kb3ducmV2LnhtbESPS4vCQBCE7wv+h6EFbzpRUdzoKD7wcfSxu16bTJsE&#10;Mz0hM2r8944g7LGoqq+oyaw2hbhT5XLLCrqdCARxYnXOqYKf07o9AuE8ssbCMil4koPZtPE1wVjb&#10;Bx/ofvSpCBB2MSrIvC9jKV2SkUHXsSVx8C62MuiDrFKpK3wEuClkL4qG0mDOYSHDkpYZJdfjzSi4&#10;JZvFOS3n+9W6z1tpu9/m908r1WrW8zEIT7X/D3/aO61gMOjB+0w4An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5xM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14:paraId="37D6384A" w14:textId="37D0E348" w:rsidR="00DE2B2B" w:rsidRDefault="00E818E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20" w:author="RePack by Diakov" w:date="2016-02-04T04:45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"Сведения%20о%20родственниках/Федор%20и%20Мария%20Слонские.html"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Мария  Слонская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>
                                <w:rPr>
                                  <w:sz w:val="20"/>
                                </w:rPr>
                                <w:t xml:space="preserve"> 1907</w:t>
                              </w:r>
                            </w:p>
                          </w:txbxContent>
                        </v:textbox>
                      </v:rect>
                      <v:shape id="Прямая со стрелкой 553" o:spid="_x0000_s145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5g9sQAAADcAAAADwAAAGRycy9kb3ducmV2LnhtbESPT2vCQBDF74LfYZmCF6kbrSlt6ipS&#10;kHo1taXHITvNBrOzITvV+O3dQqHHx/vz4602g2/VmfrYBDYwn2WgiKtgG64NHN9390+goiBbbAOT&#10;gStF2KzHoxUWNlz4QOdSapVGOBZowIl0hdaxcuQxzkJHnLzv0HuUJPta2x4vady3epFlj9pjw4ng&#10;sKNXR9Wp/PGJS8fFtMynz8vTG358fTq5LudizORu2L6AEhrkP/zX3lsDef4Av2fSEdDr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bmD2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554" o:spid="_x0000_s1460" style="position:absolute;visibility:visible;mso-wrap-style:square" from="13144,0" to="2466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/pd8YAAADcAAAADwAAAGRycy9kb3ducmV2LnhtbESPT2vCQBTE7wW/w/IEb3VjrX9Is5Ei&#10;KD0VatuDt0f2mU3Nvo3ZNYnf3i0Uehxm5jdMthlsLTpqfeVYwWyagCAunK64VPD1uXtcg/ABWWPt&#10;mBTcyMMmHz1kmGrX8wd1h1CKCGGfogITQpNK6QtDFv3UNcTRO7nWYoiyLaVusY9wW8unJFlKixXH&#10;BYMNbQ0V58PVKrhgsSN7/N53SW+6+fLUvK9+jkpNxsPrC4hAQ/gP/7XftILF4hl+z8QjIP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cf6XfGAAAA3AAAAA8AAAAAAAAA&#10;AAAAAAAAoQIAAGRycy9kb3ducmV2LnhtbFBLBQYAAAAABAAEAPkAAACUAwAAAAA=&#10;" strokecolor="#5b9bd5 [3204]" strokeweight=".5pt">
                        <v:stroke joinstyle="miter"/>
                      </v:line>
                      <v:shape id="Прямая со стрелкой 555" o:spid="_x0000_s1461" type="#_x0000_t32" style="position:absolute;left:18859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tdGcMAAADcAAAADwAAAGRycy9kb3ducmV2LnhtbESPT2vCQBDF70K/wzKFXkQ3iik2dZVS&#10;KPXaaMXjkJ1mg9nZkJ1q/PZdoeDx8f78eKvN4Ft1pj42gQ3Mphko4irYhmsD+93HZAkqCrLFNjAZ&#10;uFKEzfphtMLChgt/0bmUWqURjgUacCJdoXWsHHmM09ARJ+8n9B4lyb7WtsdLGvetnmfZs/bYcCI4&#10;7OjdUXUqf33i0n4+LvPxy+L0id/Hg5PrYibGPD0Ob6+ghAa5h//bW2sgz3O4nUlHQK/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3LXRn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556" o:spid="_x0000_s1462" type="#_x0000_t34" style="position:absolute;left:12287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UoLMQAAADcAAAADwAAAGRycy9kb3ducmV2LnhtbESPQWvCQBSE74L/YXkFb7qpYCqpqwTB&#10;IniojV68PbLPbGj2bchuY/z3bkHwOMzMN8xqM9hG9NT52rGC91kCgrh0uuZKwfm0my5B+ICssXFM&#10;Cu7kYbMej1aYaXfjH+qLUIkIYZ+hAhNCm0npS0MW/cy1xNG7us5iiLKrpO7wFuG2kfMkSaXFmuOC&#10;wZa2hsrf4s8q+Lgmp5TnF/P9VeTbw9Af78c+V2ryNuSfIAIN4RV+tvdawWKRwv+ZeATk+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JSgsxAAAANwAAAAPAAAAAAAAAAAA&#10;AAAAAKECAABkcnMvZG93bnJldi54bWxQSwUGAAAAAAQABAD5AAAAkgMAAAAA&#10;" strokecolor="#5b9bd5 [3204]" strokeweight=".5pt"/>
                    </v:group>
                  </v:group>
                  <v:group id="Группа 778" o:spid="_x0000_s1463" style="position:absolute;left:80088;width:24680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8n38IAAADcAAAADwAAAGRycy9kb3ducmV2LnhtbERPy4rCMBTdC/MP4Q64&#10;07Qj2qEaRWRGXIjgAwZ3l+baFpub0mTa+vdmIbg8nPdi1ZtKtNS40rKCeByBIM6sLjlXcDn/jr5B&#10;OI+ssbJMCh7kYLX8GCww1bbjI7Unn4sQwi5FBYX3dSqlywoy6Ma2Jg7czTYGfYBNLnWDXQg3lfyK&#10;opk0WHJoKLCmTUHZ/fRvFGw77NaT+Kfd32+bx/U8PfztY1Jq+Nmv5yA89f4tfrl3WkGShLX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v/J9/CAAAA3AAAAA8A&#10;AAAAAAAAAAAAAAAAqgIAAGRycy9kb3ducmV2LnhtbFBLBQYAAAAABAAEAPoAAACZAwAAAAA=&#10;">
                    <v:group id="Группа 137" o:spid="_x0000_s1464" style="position:absolute;width:12287;height:19431" coordorigin="35433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    <v:rect id="Прямоугольник 138" o:spid="_x0000_s1465" style="position:absolute;left:36671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YPY8MA&#10;AADcAAAADwAAAGRycy9kb3ducmV2LnhtbESPzW7CQAyE75V4h5WReisbQEIlsCCgouVY/q9W1iQR&#10;WW+UXSC8PT5U6s3WjGc+T+etq9SdmlB6NtDvJaCIM29Lzg0c9uuPT1AhIlusPJOBJwWYzzpvU0yt&#10;f/CW7ruYKwnhkKKBIsY61TpkBTkMPV8Ti3bxjcMoa5Nr2+BDwl2lB0ky0g5LloYCa1oVlF13N2fg&#10;ln0vz3m9+P1aD/lH+/7YHU/WmPduu5iAitTGf/Pf9cYK/lBo5RmZQM9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OYPY8MAAADcAAAADwAAAAAAAAAAAAAAAACYAgAAZHJzL2Rv&#10;d25yZXYueG1sUEsFBgAAAAAEAAQA9QAAAIgDAAAAAA==&#10;" fillcolor="white [3201]" strokecolor="#70ad47 [3209]" strokeweight="1pt"/>
                      <v:rect id="Прямоугольник 139" o:spid="_x0000_s1466" style="position:absolute;left:36671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qq+MEA&#10;AADcAAAADwAAAGRycy9kb3ducmV2LnhtbERPS2vCQBC+F/wPywje6kaFUlNX8UHUY9W2XofsmASz&#10;syG7efTfu4WCt/n4nrNY9aYULdWusKxgMo5AEKdWF5wp+Lokr+8gnEfWWFomBb/kYLUcvCww1rbj&#10;E7Vnn4kQwi5GBbn3VSylS3My6Ma2Ig7czdYGfYB1JnWNXQg3pZxG0Zs0WHBoyLGibU7p/dwYBU26&#10;31yzav25S2Z8kHYyN98/WqnRsF9/gPDU+6f4333UYf5sDn/PhAvk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eqqvj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14:paraId="462A3CB5" w14:textId="1256337C" w:rsidR="00DE2B2B" w:rsidRDefault="00E818E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21" w:author="RePack by Diakov" w:date="2016-02-04T04:52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"Сведения%20о%20родственниках/Прокоп%20%20Лукич%20Лякун.html"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E818EB">
                                  <w:rPr>
                                    <w:rStyle w:val="ac"/>
                                    <w:sz w:val="20"/>
                                  </w:rPr>
                                  <w:t>Прокоп  Лукич Лякун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</w:p>
                          </w:txbxContent>
                        </v:textbox>
                      </v:rect>
                      <v:line id="Прямая соединительная линия 140" o:spid="_x0000_s1467" style="position:absolute;visibility:visible;mso-wrap-style:square" from="35433,0" to="4695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LVsMUAAADcAAAADwAAAGRycy9kb3ducmV2LnhtbESPT2/CMAzF75P4DpGRdhvp2ARTR0AT&#10;EhOnSfzZgZvVmKZb43RN1pZvjw9I3Gy95/d+XqwGX6uO2lgFNvA8yUARF8FWXBo4HjZPb6BiQrZY&#10;ByYDF4qwWo4eFpjb0POOun0qlYRwzNGAS6nJtY6FI49xEhpi0c6h9ZhkbUttW+wl3Nd6mmUz7bFi&#10;aXDY0NpR8bv/9wb+sNiQP31/dlnvupfZufma/5yMeRwPH++gEg3pbr5db63gvwq+PCMT6O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nLVsM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141" o:spid="_x0000_s1468" type="#_x0000_t32" style="position:absolute;left:41148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Zh3sQAAADcAAAADwAAAGRycy9kb3ducmV2LnhtbESPQUvDQBCF7wX/wzKCl2I3KWnR2G0R&#10;QfTaNIrHITtmQ7OzITu26b93C4K3Gd6b973Z7CbfqxONsQtsIF9koIibYDtuDdSH1/sHUFGQLfaB&#10;ycCFIuy2N7MNljaceU+nSlqVQjiWaMCJDKXWsXHkMS7CQJy07zB6lLSOrbYjnlO47/Uyy9baY8eJ&#10;4HCgF0fNsfrxiUv1cl6t5o/F8Q0/vj6dXIpcjLm7nZ6fQAlN8m/+u363qX6Rw/WZNIHe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pmHe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142" o:spid="_x0000_s1469" type="#_x0000_t34" style="position:absolute;left:45815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QruMMAAADcAAAADwAAAGRycy9kb3ducmV2LnhtbERPTWvCQBC9C/0PyxR6kboxiNjUjWih&#10;pVARG4vnITtNQrKzIbtN4r/vCoK3ebzPWW9G04ieOldZVjCfRSCIc6srLhT8nN6fVyCcR9bYWCYF&#10;F3KwSR8ma0y0Hfib+swXIoSwS1BB6X2bSOnykgy6mW2JA/drO4M+wK6QusMhhJtGxlG0lAYrDg0l&#10;tvRWUl5nf0bBlzkYfc786dju6v3L2R4+tsNUqafHcfsKwtPo7+Kb+1OH+YsYrs+EC2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g0K7jDAAAA3AAAAA8AAAAAAAAAAAAA&#10;AAAAoQIAAGRycy9kb3ducmV2LnhtbFBLBQYAAAAABAAEAPkAAACRAwAAAAA=&#10;" strokecolor="#5b9bd5 [3204]" strokeweight=".5pt"/>
                      <v:shape id="Прямая со стрелкой 143" o:spid="_x0000_s1470" type="#_x0000_t32" style="position:absolute;left:47720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haMsUAAADcAAAADwAAAGRycy9kb3ducmV2LnhtbESPQUvDQBCF7wX/wzKCl9JuWqPU2G0R&#10;QfTaGEuPQ3bMhmZnQ3Zs03/vCkJvM7w373uz3o6+UycaYhvYwGKegSKug225MVB9vs1WoKIgW+wC&#10;k4ELRdhubiZrLGw4845OpTQqhXAs0IAT6QutY+3IY5yHnjhp32HwKGkdGm0HPKdw3+lllj1qjy0n&#10;gsOeXh3Vx/LHJy5Vy2n5MH3Kj+/4ddg7ueQLMebudnx5BiU0ytX8f/1hU/38Hv6eSRPoz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zhaMsUAAADcAAAADwAAAAAAAAAA&#10;AAAAAAChAgAAZHJzL2Rvd25yZXYueG1sUEsFBgAAAAAEAAQA+QAAAJMDAAAAAA==&#10;" strokecolor="#5b9bd5 [3204]" strokeweight=".5pt">
                        <v:stroke endarrow="block" joinstyle="miter"/>
                      </v:shape>
                    </v:group>
                    <v:group id="Группа 144" o:spid="_x0000_s1471" style="position:absolute;left:12297;width:12382;height:19431" coordorigin="47720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    <v:rect id="Прямоугольник 145" o:spid="_x0000_s1472" style="position:absolute;left:4981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HTgMIA&#10;AADcAAAADwAAAGRycy9kb3ducmV2LnhtbERPTWvCQBC9F/wPywi96UbbSo2ukrbEerS26nXIjkkw&#10;Oxuymxj/fbcg9DaP9znLdW8q0VHjSssKJuMIBHFmdcm5gp/vdPQKwnlkjZVlUnAjB+vV4GGJsbZX&#10;/qJu73MRQtjFqKDwvo6ldFlBBt3Y1sSBO9vGoA+wyaVu8BrCTSWnUTSTBksODQXW9F5Qdtm3RkGb&#10;bd5OeZ3sPtIn/pR2MjeHo1bqcdgnCxCeev8vvru3Osx/foG/Z8IF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4dOAwgAAANwAAAAPAAAAAAAAAAAAAAAAAJgCAABkcnMvZG93&#10;bnJldi54bWxQSwUGAAAAAAQABAD1AAAAhwMAAAAA&#10;" fillcolor="white [3201]" strokecolor="#70ad47 [3209]" strokeweight="1pt"/>
                      <v:rect id="Прямоугольник 151" o:spid="_x0000_s1473" style="position:absolute;left:4981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NDXsEA&#10;AADcAAAADwAAAGRycy9kb3ducmV2LnhtbERPS4vCMBC+C/6HMAveNK2irF2j+EDdo7rqXodmti02&#10;k9JErf9+Iwje5uN7zmTWmFLcqHaFZQVxLwJBnFpdcKbg+LPufoJwHlljaZkUPMjBbNpuTTDR9s57&#10;uh18JkIIuwQV5N5XiZQuzcmg69mKOHB/tjboA6wzqWu8h3BTyn4UjaTBgkNDjhUtc0ovh6tRcE03&#10;i9+smu9W6wFvpY3H5nTWSnU+mvkXCE+Nf4tf7m8d5g9jeD4TLp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DQ17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14:paraId="71F45FCD" w14:textId="77777777" w:rsidR="00DE2B2B" w:rsidRDefault="00DE2B2B" w:rsidP="00E1326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Анна Лякун 1904</w:t>
                              </w:r>
                            </w:p>
                          </w:txbxContent>
                        </v:textbox>
                      </v:rect>
                      <v:shape id="Прямая со стрелкой 175" o:spid="_x0000_s1474" type="#_x0000_t32" style="position:absolute;left:47720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GtYMQAAADcAAAADwAAAGRycy9kb3ducmV2LnhtbESPQWvCQBCF7wX/wzJCL6IbRaumrlIK&#10;Yq9NrXgcstNsMDsbslON/75bKPQ2w3vzvjebXe8bdaUu1oENTCcZKOIy2JorA8eP/XgFKgqyxSYw&#10;GbhThN128LDB3IYbv9O1kEqlEI45GnAiba51LB15jJPQEiftK3QeJa1dpW2HtxTuGz3LsiftseZE&#10;cNjSq6PyUnz7xKXjbFQsRuv55YCf55OT+3wqxjwO+5dnUEK9/Jv/rt9sqr9cwO8zaQK9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8a1g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588" o:spid="_x0000_s1475" style="position:absolute;visibility:visible;mso-wrap-style:square" from="48577,0" to="6010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LPNcEAAADcAAAADwAAAGRycy9kb3ducmV2LnhtbERPy4rCMBTdD/gP4QruxnQUH3SMIoLi&#10;SvC1cHdprk1nmpvaxLb+vVkMzPJw3otVZ0vRUO0Lxwq+hgkI4szpgnMFl/P2cw7CB2SNpWNS8CIP&#10;q2XvY4Gpdi0fqTmFXMQQ9ikqMCFUqZQ+M2TRD11FHLm7qy2GCOtc6hrbGG5LOUqSqbRYcGwwWNHG&#10;UPZ7eloFD8y2ZG/XXZO0phlP79Vh9nNTatDv1t8gAnXhX/zn3msFk3lcG8/EIyC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Ms81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591" o:spid="_x0000_s1476" type="#_x0000_t32" style="position:absolute;left:5429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nhgMMAAADcAAAADwAAAGRycy9kb3ducmV2LnhtbESPW2vCQBCF34X+h2UKfZG6iajU1FVK&#10;obSvjRd8HLJjNpidDdmpxn/fLRR8PJzLx1ltBt+qC/WxCWwgn2SgiKtgG64N7LYfzy+goiBbbAOT&#10;gRtF2KwfRissbLjyN11KqVUa4VigASfSFVrHypHHOAkdcfJOofcoSfa1tj1e07hv9TTLFtpjw4ng&#10;sKN3R9W5/PGJS7vpuJyPl7PzJ+6PBye3WS7GPD0Ob6+ghAa5h//bX9bAfJnD35l0BPT6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lJ4YD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592" o:spid="_x0000_s1477" type="#_x0000_t34" style="position:absolute;left:47720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eUtcUAAADcAAAADwAAAGRycy9kb3ducmV2LnhtbESPQWvCQBSE74L/YXmF3nTTQK1GVwmC&#10;UuihGr14e2Sf2WD2bciuMf77bqHQ4zAz3zCrzWAb0VPna8cK3qYJCOLS6ZorBefTbjIH4QOyxsYx&#10;KXiSh816PFphpt2Dj9QXoRIRwj5DBSaENpPSl4Ys+qlriaN3dZ3FEGVXSd3hI8JtI9MkmUmLNccF&#10;gy1tDZW34m4VfFyT04zTi/neF/n2a+gPz0OfK/X6MuRLEIGG8B/+a39qBe+LFH7PxCMg1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eUtcUAAADcAAAADwAAAAAAAAAA&#10;AAAAAAChAgAAZHJzL2Rvd25yZXYueG1sUEsFBgAAAAAEAAQA+QAAAJMDAAAAAA==&#10;" strokecolor="#5b9bd5 [3204]" strokeweight=".5pt"/>
                    </v:group>
                  </v:group>
                </v:group>
              </v:group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027ED908" wp14:editId="5758A74D">
                <wp:simplePos x="0" y="0"/>
                <wp:positionH relativeFrom="column">
                  <wp:posOffset>47297</wp:posOffset>
                </wp:positionH>
                <wp:positionV relativeFrom="paragraph">
                  <wp:posOffset>4423191</wp:posOffset>
                </wp:positionV>
                <wp:extent cx="20006310" cy="2238703"/>
                <wp:effectExtent l="0" t="0" r="15240" b="28575"/>
                <wp:wrapNone/>
                <wp:docPr id="840" name="Группа 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6310" cy="2238703"/>
                          <a:chOff x="0" y="0"/>
                          <a:chExt cx="20006310" cy="2238703"/>
                        </a:xfrm>
                      </wpg:grpSpPr>
                      <wps:wsp>
                        <wps:cNvPr id="782" name="Прямоугольник 782"/>
                        <wps:cNvSpPr/>
                        <wps:spPr>
                          <a:xfrm>
                            <a:off x="0" y="0"/>
                            <a:ext cx="20006310" cy="223870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19" name="Группа 819"/>
                        <wpg:cNvGrpSpPr/>
                        <wpg:grpSpPr>
                          <a:xfrm>
                            <a:off x="141889" y="141890"/>
                            <a:ext cx="7970126" cy="1943100"/>
                            <a:chOff x="0" y="0"/>
                            <a:chExt cx="7970126" cy="1943100"/>
                          </a:xfrm>
                        </wpg:grpSpPr>
                        <wpg:grpSp>
                          <wpg:cNvPr id="813" name="Группа 813"/>
                          <wpg:cNvGrpSpPr/>
                          <wpg:grpSpPr>
                            <a:xfrm>
                              <a:off x="0" y="0"/>
                              <a:ext cx="4911287" cy="1943100"/>
                              <a:chOff x="0" y="0"/>
                              <a:chExt cx="4911287" cy="1943100"/>
                            </a:xfrm>
                          </wpg:grpSpPr>
                          <wpg:grpSp>
                            <wpg:cNvPr id="811" name="Группа 811"/>
                            <wpg:cNvGrpSpPr/>
                            <wpg:grpSpPr>
                              <a:xfrm>
                                <a:off x="2349062" y="0"/>
                                <a:ext cx="2562225" cy="1943100"/>
                                <a:chOff x="0" y="0"/>
                                <a:chExt cx="2562554" cy="1943100"/>
                              </a:xfrm>
                            </wpg:grpSpPr>
                            <wpg:grpSp>
                              <wpg:cNvPr id="216" name="Группа 216"/>
                              <wpg:cNvGrpSpPr/>
                              <wpg:grpSpPr>
                                <a:xfrm>
                                  <a:off x="0" y="0"/>
                                  <a:ext cx="1314450" cy="1943100"/>
                                  <a:chOff x="-85725" y="0"/>
                                  <a:chExt cx="1314450" cy="1943100"/>
                                </a:xfrm>
                              </wpg:grpSpPr>
                              <wps:wsp>
                                <wps:cNvPr id="217" name="Прямоугольник 217"/>
                                <wps:cNvSpPr/>
                                <wps:spPr>
                                  <a:xfrm>
                                    <a:off x="123825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91B4776" w14:textId="77777777" w:rsidR="00DE2B2B" w:rsidRDefault="00DE2B2B" w:rsidP="008F3024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ru-RU"/>
                                        </w:rPr>
                                        <w:drawing>
                                          <wp:inline distT="0" distB="0" distL="0" distR="0" wp14:anchorId="290BEA67" wp14:editId="492C2D83">
                                            <wp:extent cx="714375" cy="647700"/>
                                            <wp:effectExtent l="0" t="0" r="9525" b="0"/>
                                            <wp:docPr id="4" name="Рисунок 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6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14375" cy="6477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8" name="Прямоугольник 218"/>
                                <wps:cNvSpPr/>
                                <wps:spPr>
                                  <a:xfrm>
                                    <a:off x="123825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E484F50" w14:textId="77777777" w:rsidR="00DE2B2B" w:rsidRPr="00FD7CE9" w:rsidRDefault="00DE2B2B" w:rsidP="008F3024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  <w:r w:rsidRPr="00FD7CE9">
                                        <w:rPr>
                                          <w:sz w:val="20"/>
                                        </w:rPr>
                                        <w:t>Ефросинья Андреевна Кривоносова 1914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9" name="Прямая соединительная линия 219"/>
                                <wps:cNvCnPr/>
                                <wps:spPr>
                                  <a:xfrm>
                                    <a:off x="-85725" y="0"/>
                                    <a:ext cx="12382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0" name="Прямая со стрелкой 220"/>
                                <wps:cNvCnPr/>
                                <wps:spPr>
                                  <a:xfrm>
                                    <a:off x="571500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1" name="Соединительная линия уступом 221"/>
                                <wps:cNvCnPr/>
                                <wps:spPr>
                                  <a:xfrm>
                                    <a:off x="1038225" y="1571625"/>
                                    <a:ext cx="190500" cy="238125"/>
                                  </a:xfrm>
                                  <a:prstGeom prst="bentConnector3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2" name="Прямая со стрелкой 222"/>
                                <wps:cNvCnPr/>
                                <wps:spPr>
                                  <a:xfrm>
                                    <a:off x="1228725" y="1809750"/>
                                    <a:ext cx="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1" name="Группа 251"/>
                              <wpg:cNvGrpSpPr/>
                              <wpg:grpSpPr>
                                <a:xfrm>
                                  <a:off x="1324304" y="0"/>
                                  <a:ext cx="1238250" cy="1943100"/>
                                  <a:chOff x="0" y="0"/>
                                  <a:chExt cx="1238250" cy="1943100"/>
                                </a:xfrm>
                              </wpg:grpSpPr>
                              <wps:wsp>
                                <wps:cNvPr id="252" name="Прямоугольник 252"/>
                                <wps:cNvSpPr/>
                                <wps:spPr>
                                  <a:xfrm>
                                    <a:off x="209550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3" name="Прямоугольник 253"/>
                                <wps:cNvSpPr/>
                                <wps:spPr>
                                  <a:xfrm>
                                    <a:off x="209550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2D4D240" w14:textId="77777777" w:rsidR="00DE2B2B" w:rsidRPr="00FD7CE9" w:rsidRDefault="00DE2B2B" w:rsidP="008F3024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>Михаил Кривоносов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4" name="Прямая со стрелкой 254"/>
                                <wps:cNvCnPr/>
                                <wps:spPr>
                                  <a:xfrm>
                                    <a:off x="0" y="1809750"/>
                                    <a:ext cx="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55" name="Прямая соединительная линия 255"/>
                                <wps:cNvCnPr/>
                                <wps:spPr>
                                  <a:xfrm>
                                    <a:off x="85725" y="0"/>
                                    <a:ext cx="115252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56" name="Прямая со стрелкой 256"/>
                                <wps:cNvCnPr/>
                                <wps:spPr>
                                  <a:xfrm>
                                    <a:off x="657225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57" name="Соединительная линия уступом 257"/>
                                <wps:cNvCnPr/>
                                <wps:spPr>
                                  <a:xfrm flipH="1">
                                    <a:off x="0" y="1571625"/>
                                    <a:ext cx="209550" cy="238125"/>
                                  </a:xfrm>
                                  <a:prstGeom prst="bentConnector3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812" name="Группа 812"/>
                            <wpg:cNvGrpSpPr/>
                            <wpg:grpSpPr>
                              <a:xfrm>
                                <a:off x="0" y="0"/>
                                <a:ext cx="2546350" cy="1943100"/>
                                <a:chOff x="0" y="0"/>
                                <a:chExt cx="2546788" cy="1943100"/>
                              </a:xfrm>
                            </wpg:grpSpPr>
                            <wpg:grpSp>
                              <wpg:cNvPr id="259" name="Группа 259"/>
                              <wpg:cNvGrpSpPr/>
                              <wpg:grpSpPr>
                                <a:xfrm>
                                  <a:off x="1308538" y="0"/>
                                  <a:ext cx="1238250" cy="1943100"/>
                                  <a:chOff x="0" y="0"/>
                                  <a:chExt cx="1238250" cy="1943100"/>
                                </a:xfrm>
                              </wpg:grpSpPr>
                              <wps:wsp>
                                <wps:cNvPr id="260" name="Прямоугольник 260"/>
                                <wps:cNvSpPr/>
                                <wps:spPr>
                                  <a:xfrm>
                                    <a:off x="209550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1" name="Прямоугольник 261"/>
                                <wps:cNvSpPr/>
                                <wps:spPr>
                                  <a:xfrm>
                                    <a:off x="209550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6B11D21" w14:textId="77777777" w:rsidR="00DE2B2B" w:rsidRPr="00FD7CE9" w:rsidRDefault="00DE2B2B" w:rsidP="008F3024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  <w:r w:rsidRPr="00FD7CE9">
                                        <w:rPr>
                                          <w:sz w:val="20"/>
                                        </w:rPr>
                                        <w:t>Данил Андреевич Лапко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2" name="Прямая со стрелкой 262"/>
                                <wps:cNvCnPr/>
                                <wps:spPr>
                                  <a:xfrm>
                                    <a:off x="0" y="1809750"/>
                                    <a:ext cx="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3" name="Прямая соединительная линия 263"/>
                                <wps:cNvCnPr/>
                                <wps:spPr>
                                  <a:xfrm>
                                    <a:off x="85725" y="0"/>
                                    <a:ext cx="115252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4" name="Прямая со стрелкой 264"/>
                                <wps:cNvCnPr/>
                                <wps:spPr>
                                  <a:xfrm>
                                    <a:off x="657225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5" name="Соединительная линия уступом 265"/>
                                <wps:cNvCnPr/>
                                <wps:spPr>
                                  <a:xfrm flipH="1">
                                    <a:off x="0" y="1571625"/>
                                    <a:ext cx="209550" cy="238125"/>
                                  </a:xfrm>
                                  <a:prstGeom prst="bentConnector3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803" name="Группа 803"/>
                              <wpg:cNvGrpSpPr/>
                              <wpg:grpSpPr>
                                <a:xfrm>
                                  <a:off x="0" y="0"/>
                                  <a:ext cx="1314450" cy="1943100"/>
                                  <a:chOff x="-85725" y="0"/>
                                  <a:chExt cx="1314450" cy="1943100"/>
                                </a:xfrm>
                              </wpg:grpSpPr>
                              <wps:wsp>
                                <wps:cNvPr id="804" name="Прямоугольник 804"/>
                                <wps:cNvSpPr/>
                                <wps:spPr>
                                  <a:xfrm>
                                    <a:off x="123825" y="219075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E5A56DE" w14:textId="77777777" w:rsidR="00DE2B2B" w:rsidRDefault="00DE2B2B" w:rsidP="008F3024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05" name="Прямоугольник 805"/>
                                <wps:cNvSpPr/>
                                <wps:spPr>
                                  <a:xfrm>
                                    <a:off x="123825" y="971550"/>
                                    <a:ext cx="914400" cy="74295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F564BE8" w14:textId="77777777" w:rsidR="00DE2B2B" w:rsidRPr="00FD7CE9" w:rsidRDefault="00DE2B2B" w:rsidP="008F3024">
                                      <w:pPr>
                                        <w:jc w:val="center"/>
                                        <w:rPr>
                                          <w:sz w:val="20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06" name="Прямая соединительная линия 806"/>
                                <wps:cNvCnPr/>
                                <wps:spPr>
                                  <a:xfrm>
                                    <a:off x="-85725" y="0"/>
                                    <a:ext cx="12382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7" name="Прямая со стрелкой 807"/>
                                <wps:cNvCnPr/>
                                <wps:spPr>
                                  <a:xfrm>
                                    <a:off x="571500" y="0"/>
                                    <a:ext cx="0" cy="2286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8" name="Соединительная линия уступом 808"/>
                                <wps:cNvCnPr/>
                                <wps:spPr>
                                  <a:xfrm>
                                    <a:off x="1038225" y="1571625"/>
                                    <a:ext cx="190500" cy="238125"/>
                                  </a:xfrm>
                                  <a:prstGeom prst="bentConnector3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9" name="Прямая со стрелкой 809"/>
                                <wps:cNvCnPr/>
                                <wps:spPr>
                                  <a:xfrm>
                                    <a:off x="1228725" y="1809750"/>
                                    <a:ext cx="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  <wpg:grpSp>
                          <wpg:cNvPr id="814" name="Группа 814"/>
                          <wpg:cNvGrpSpPr/>
                          <wpg:grpSpPr>
                            <a:xfrm>
                              <a:off x="5502166" y="0"/>
                              <a:ext cx="246796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287" name="Группа 287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0" y="0"/>
                                <a:chExt cx="1228725" cy="1943100"/>
                              </a:xfrm>
                            </wpg:grpSpPr>
                            <wps:wsp>
                              <wps:cNvPr id="288" name="Прямоугольник 288"/>
                              <wps:cNvSpPr/>
                              <wps:spPr>
                                <a:xfrm>
                                  <a:off x="123825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31F925B" w14:textId="77777777" w:rsidR="00DE2B2B" w:rsidRDefault="00DE2B2B" w:rsidP="008F302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3EDAC7FE" wp14:editId="6A372719">
                                          <wp:extent cx="714375" cy="876300"/>
                                          <wp:effectExtent l="0" t="0" r="9525" b="0"/>
                                          <wp:docPr id="7" name="Рисунок 7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4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6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714375" cy="8763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9" name="Прямоугольник 289"/>
                              <wps:cNvSpPr/>
                              <wps:spPr>
                                <a:xfrm>
                                  <a:off x="123825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11DAA7F" w14:textId="5CE1E6BC" w:rsidR="00DE2B2B" w:rsidRPr="00FD7CE9" w:rsidRDefault="007141FC" w:rsidP="008F302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22" w:author="RePack by Diakov" w:date="2016-02-04T06:15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"Сведения%20о%20родственниках/Леонид%20и%20Лилия%20Цветкова.html"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7141FC">
                                        <w:rPr>
                                          <w:rStyle w:val="ac"/>
                                          <w:sz w:val="20"/>
                                        </w:rPr>
                                        <w:t>Лилия Ивановна Цветкова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 w:rsidRPr="00B047CE">
                                      <w:rPr>
                                        <w:sz w:val="20"/>
                                      </w:rPr>
                                      <w:t xml:space="preserve"> 1932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" name="Прямая соединительная линия 290"/>
                              <wps:cNvCnPr/>
                              <wps:spPr>
                                <a:xfrm>
                                  <a:off x="0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1" name="Прямая со стрелкой 291"/>
                              <wps:cNvCnPr/>
                              <wps:spPr>
                                <a:xfrm>
                                  <a:off x="571500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Соединительная линия уступом 292"/>
                              <wps:cNvCnPr/>
                              <wps:spPr>
                                <a:xfrm>
                                  <a:off x="1038225" y="15716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Прямая со стрелкой 293"/>
                              <wps:cNvCnPr/>
                              <wps:spPr>
                                <a:xfrm>
                                  <a:off x="1228725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94" name="Группа 294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0" y="0"/>
                                <a:chExt cx="1238250" cy="1943100"/>
                              </a:xfrm>
                            </wpg:grpSpPr>
                            <wps:wsp>
                              <wps:cNvPr id="295" name="Прямоугольник 295"/>
                              <wps:cNvSpPr/>
                              <wps:spPr>
                                <a:xfrm>
                                  <a:off x="209550" y="2190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" name="Прямоугольник 296"/>
                              <wps:cNvSpPr/>
                              <wps:spPr>
                                <a:xfrm>
                                  <a:off x="209550" y="9715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F0DFE0" w14:textId="410DA3D0" w:rsidR="00DE2B2B" w:rsidRPr="00FD7CE9" w:rsidRDefault="007141FC" w:rsidP="008F302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23" w:author="RePack by Diakov" w:date="2016-02-04T06:15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"Сведения%20о%20родственниках/Леонид%20и%20Лилия%20Цветкова.html"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7141FC">
                                        <w:rPr>
                                          <w:rStyle w:val="ac"/>
                                          <w:sz w:val="20"/>
                                        </w:rPr>
                                        <w:t>Леонид Ермолаевич  Цветков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 w:rsidRPr="00B047CE">
                                      <w:rPr>
                                        <w:sz w:val="20"/>
                                      </w:rPr>
                                      <w:t xml:space="preserve"> 1926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7" name="Прямая со стрелкой 297"/>
                              <wps:cNvCnPr/>
                              <wps:spPr>
                                <a:xfrm>
                                  <a:off x="0" y="18097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Прямая соединительная линия 298"/>
                              <wps:cNvCnPr/>
                              <wps:spPr>
                                <a:xfrm>
                                  <a:off x="85725" y="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Прямая со стрелкой 299"/>
                              <wps:cNvCnPr/>
                              <wps:spPr>
                                <a:xfrm>
                                  <a:off x="657225" y="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0" name="Соединительная линия уступом 300"/>
                              <wps:cNvCnPr/>
                              <wps:spPr>
                                <a:xfrm flipH="1">
                                  <a:off x="0" y="15716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835" name="Группа 835"/>
                        <wpg:cNvGrpSpPr/>
                        <wpg:grpSpPr>
                          <a:xfrm>
                            <a:off x="10799379" y="141890"/>
                            <a:ext cx="7828236" cy="1943100"/>
                            <a:chOff x="0" y="0"/>
                            <a:chExt cx="7828236" cy="1943100"/>
                          </a:xfrm>
                        </wpg:grpSpPr>
                        <wpg:grpSp>
                          <wpg:cNvPr id="820" name="Группа 820"/>
                          <wpg:cNvGrpSpPr/>
                          <wpg:grpSpPr>
                            <a:xfrm>
                              <a:off x="5344510" y="0"/>
                              <a:ext cx="2483726" cy="1943100"/>
                              <a:chOff x="0" y="0"/>
                              <a:chExt cx="2483726" cy="1943100"/>
                            </a:xfrm>
                          </wpg:grpSpPr>
                          <wpg:grpSp>
                            <wpg:cNvPr id="557" name="Группа 557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1781175" y="1943100"/>
                                <a:chExt cx="1228725" cy="1943100"/>
                              </a:xfrm>
                            </wpg:grpSpPr>
                            <wps:wsp>
                              <wps:cNvPr id="558" name="Прямоугольник 558"/>
                              <wps:cNvSpPr/>
                              <wps:spPr>
                                <a:xfrm>
                                  <a:off x="1905000" y="21621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1ECF05" w14:textId="77777777" w:rsidR="00DE2B2B" w:rsidRDefault="00DE2B2B" w:rsidP="00C4130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60E3E364" wp14:editId="21975017">
                                          <wp:extent cx="600075" cy="640080"/>
                                          <wp:effectExtent l="0" t="0" r="9525" b="7620"/>
                                          <wp:docPr id="8" name="Рисунок 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3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62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600075" cy="64008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Прямоугольник 559"/>
                              <wps:cNvSpPr/>
                              <wps:spPr>
                                <a:xfrm>
                                  <a:off x="1905000" y="29146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11F66AA" w14:textId="7924A8A4" w:rsidR="00DE2B2B" w:rsidRPr="000401E7" w:rsidRDefault="00096B02" w:rsidP="00C41304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ins w:id="24" w:author="RePack by Diakov" w:date="2016-02-04T05:46:00Z">
                                      <w:r>
                                        <w:rPr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instrText xml:space="preserve"> HYPERLINK "Сведения%20о%20родственниках/Василий%20Федорович%20Слонский%20.html" </w:instrText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fldChar w:fldCharType="separate"/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Василий Федорович Слонский</w:t>
                                      </w:r>
                                      <w:r>
                                        <w:rPr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fldChar w:fldCharType="end"/>
                                      </w:r>
                                    </w:ins>
                                    <w:r w:rsidR="00DE2B2B">
                                      <w:rPr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1928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0" name="Прямая соединительная линия 560"/>
                              <wps:cNvCnPr/>
                              <wps:spPr>
                                <a:xfrm>
                                  <a:off x="1781175" y="194310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1" name="Прямая со стрелкой 561"/>
                              <wps:cNvCnPr/>
                              <wps:spPr>
                                <a:xfrm>
                                  <a:off x="2352675" y="194310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2" name="Соединительная линия уступом 562"/>
                              <wps:cNvCnPr/>
                              <wps:spPr>
                                <a:xfrm>
                                  <a:off x="2819400" y="35147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3" name="Прямая со стрелкой 563"/>
                              <wps:cNvCnPr/>
                              <wps:spPr>
                                <a:xfrm>
                                  <a:off x="3009900" y="37528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64" name="Группа 564"/>
                            <wpg:cNvGrpSpPr/>
                            <wpg:grpSpPr>
                              <a:xfrm>
                                <a:off x="1245476" y="0"/>
                                <a:ext cx="1238250" cy="1943100"/>
                                <a:chOff x="3009900" y="1943100"/>
                                <a:chExt cx="1238250" cy="1943100"/>
                              </a:xfrm>
                            </wpg:grpSpPr>
                            <wps:wsp>
                              <wps:cNvPr id="565" name="Прямоугольник 565"/>
                              <wps:cNvSpPr/>
                              <wps:spPr>
                                <a:xfrm>
                                  <a:off x="3219450" y="21621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F042288" w14:textId="77777777" w:rsidR="00DE2B2B" w:rsidRDefault="00DE2B2B" w:rsidP="00C4130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44E85740" wp14:editId="20680460">
                                          <wp:extent cx="572386" cy="647700"/>
                                          <wp:effectExtent l="0" t="0" r="0" b="0"/>
                                          <wp:docPr id="11" name="Рисунок 1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8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63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576760" cy="65264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2" name="Прямоугольник 572"/>
                              <wps:cNvSpPr/>
                              <wps:spPr>
                                <a:xfrm>
                                  <a:off x="3219450" y="29146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EC6EFA6" w14:textId="0A500A97" w:rsidR="00DE2B2B" w:rsidRPr="000401E7" w:rsidRDefault="00096B02" w:rsidP="00C41304">
                                    <w:pPr>
                                      <w:jc w:val="center"/>
                                      <w:rPr>
                                        <w:sz w:val="20"/>
                                        <w:lang w:val="uk-UA"/>
                                      </w:rPr>
                                    </w:pPr>
                                    <w:ins w:id="25" w:author="RePack by Diakov" w:date="2016-02-04T05:54:00Z"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  <w:instrText xml:space="preserve"> HYPERLINK "Сведения%20о%20родственниках/Надежда%20Прокофьевна%20Слонская%20.html" </w:instrText>
                                      </w:r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  <w:fldChar w:fldCharType="separate"/>
                                      </w:r>
                                      <w:r w:rsidR="00DE2B2B" w:rsidRPr="00096B02">
                                        <w:rPr>
                                          <w:rStyle w:val="ac"/>
                                          <w:sz w:val="20"/>
                                          <w:lang w:val="uk-UA"/>
                                        </w:rPr>
                                        <w:t>Надежда Прокофьевна Слонская</w:t>
                                      </w:r>
                                      <w:r>
                                        <w:rPr>
                                          <w:sz w:val="20"/>
                                          <w:lang w:val="uk-UA"/>
                                        </w:rPr>
                                        <w:fldChar w:fldCharType="end"/>
                                      </w:r>
                                    </w:ins>
                                    <w:r w:rsidR="00DE2B2B">
                                      <w:rPr>
                                        <w:sz w:val="20"/>
                                        <w:lang w:val="uk-UA"/>
                                      </w:rPr>
                                      <w:t xml:space="preserve"> 1930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3" name="Прямая со стрелкой 573"/>
                              <wps:cNvCnPr/>
                              <wps:spPr>
                                <a:xfrm>
                                  <a:off x="3009900" y="37528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4" name="Прямая соединительная линия 574"/>
                              <wps:cNvCnPr/>
                              <wps:spPr>
                                <a:xfrm>
                                  <a:off x="3095625" y="194310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" name="Прямая со стрелкой 575"/>
                              <wps:cNvCnPr/>
                              <wps:spPr>
                                <a:xfrm>
                                  <a:off x="3667125" y="194310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" name="Соединительная линия уступом 136"/>
                              <wps:cNvCnPr/>
                              <wps:spPr>
                                <a:xfrm flipH="1">
                                  <a:off x="3009900" y="35147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827" name="Группа 827"/>
                          <wpg:cNvGrpSpPr/>
                          <wpg:grpSpPr>
                            <a:xfrm>
                              <a:off x="0" y="0"/>
                              <a:ext cx="2467960" cy="1943100"/>
                              <a:chOff x="0" y="0"/>
                              <a:chExt cx="2467960" cy="1943100"/>
                            </a:xfrm>
                          </wpg:grpSpPr>
                          <wpg:grpSp>
                            <wpg:cNvPr id="633" name="Группа 633"/>
                            <wpg:cNvGrpSpPr/>
                            <wpg:grpSpPr>
                              <a:xfrm>
                                <a:off x="0" y="0"/>
                                <a:ext cx="1228725" cy="1943100"/>
                                <a:chOff x="1781175" y="1943100"/>
                                <a:chExt cx="1228725" cy="1943100"/>
                              </a:xfrm>
                            </wpg:grpSpPr>
                            <wps:wsp>
                              <wps:cNvPr id="634" name="Прямоугольник 634"/>
                              <wps:cNvSpPr/>
                              <wps:spPr>
                                <a:xfrm>
                                  <a:off x="1905000" y="21621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533B93B" w14:textId="77777777" w:rsidR="00DE2B2B" w:rsidRDefault="00DE2B2B" w:rsidP="00C4130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517C8D59" wp14:editId="32476B32">
                                          <wp:extent cx="482600" cy="647700"/>
                                          <wp:effectExtent l="0" t="0" r="0" b="0"/>
                                          <wp:docPr id="14" name="Рисунок 1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9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64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85054" cy="650994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5" name="Прямоугольник 635"/>
                              <wps:cNvSpPr/>
                              <wps:spPr>
                                <a:xfrm>
                                  <a:off x="1905000" y="29146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B1578D" w14:textId="14642710" w:rsidR="00DE2B2B" w:rsidRPr="000401E7" w:rsidRDefault="001F7944" w:rsidP="00C41304">
                                    <w:pPr>
                                      <w:jc w:val="center"/>
                                      <w:rPr>
                                        <w:sz w:val="20"/>
                                        <w:vertAlign w:val="subscript"/>
                                      </w:rPr>
                                    </w:pPr>
                                    <w:ins w:id="26" w:author="RePack by Diakov" w:date="2016-02-04T05:08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</w:ins>
                                    <w:ins w:id="27" w:author="RePack by Diakov" w:date="2016-02-04T05:09:00Z">
                                      <w:r>
                                        <w:rPr>
                                          <w:sz w:val="20"/>
                                        </w:rPr>
                                        <w:instrText>HYPERLINK "Сведения%20о%20родственниках/Алексей%20Алексеевич%20Лахматов.html"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</w:ins>
                                    <w:ins w:id="28" w:author="RePack by Diakov" w:date="2016-02-04T05:08:00Z"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1F7944">
                                        <w:rPr>
                                          <w:rStyle w:val="ac"/>
                                          <w:sz w:val="20"/>
                                        </w:rPr>
                                        <w:t>Алексей Алексеевич Лахматов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>
                                      <w:rPr>
                                        <w:sz w:val="20"/>
                                      </w:rPr>
                                      <w:t xml:space="preserve"> 1927</w:t>
                                    </w:r>
                                    <w:ins w:id="29" w:author="RePack by Diakov" w:date="2016-02-04T05:02:00Z">
                                      <w:r w:rsidR="00E818EB">
                                        <w:rPr>
                                          <w:sz w:val="20"/>
                                        </w:rPr>
                                        <w:t xml:space="preserve"> -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2015</w:t>
                                      </w:r>
                                    </w:ins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6" name="Прямая соединительная линия 636"/>
                              <wps:cNvCnPr/>
                              <wps:spPr>
                                <a:xfrm>
                                  <a:off x="1781175" y="194310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7" name="Прямая со стрелкой 637"/>
                              <wps:cNvCnPr/>
                              <wps:spPr>
                                <a:xfrm>
                                  <a:off x="2352675" y="194310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8" name="Соединительная линия уступом 638"/>
                              <wps:cNvCnPr/>
                              <wps:spPr>
                                <a:xfrm>
                                  <a:off x="2819400" y="3514725"/>
                                  <a:ext cx="19050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9" name="Прямая со стрелкой 639"/>
                              <wps:cNvCnPr/>
                              <wps:spPr>
                                <a:xfrm>
                                  <a:off x="3009900" y="37528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04" name="Группа 704"/>
                            <wpg:cNvGrpSpPr/>
                            <wpg:grpSpPr>
                              <a:xfrm>
                                <a:off x="1229710" y="0"/>
                                <a:ext cx="1238250" cy="1943100"/>
                                <a:chOff x="3009900" y="1943100"/>
                                <a:chExt cx="1238250" cy="1943100"/>
                              </a:xfrm>
                            </wpg:grpSpPr>
                            <wps:wsp>
                              <wps:cNvPr id="705" name="Прямоугольник 705"/>
                              <wps:cNvSpPr/>
                              <wps:spPr>
                                <a:xfrm>
                                  <a:off x="3219450" y="2162175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D837115" w14:textId="77777777" w:rsidR="00DE2B2B" w:rsidRDefault="00DE2B2B" w:rsidP="00C41304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eastAsia="ru-RU"/>
                                      </w:rPr>
                                      <w:drawing>
                                        <wp:inline distT="0" distB="0" distL="0" distR="0" wp14:anchorId="78E82B29" wp14:editId="7DCCC777">
                                          <wp:extent cx="645641" cy="628650"/>
                                          <wp:effectExtent l="0" t="0" r="2540" b="0"/>
                                          <wp:docPr id="15" name="Рисунок 15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5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65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647068" cy="6300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6" name="Прямоугольник 706"/>
                              <wps:cNvSpPr/>
                              <wps:spPr>
                                <a:xfrm>
                                  <a:off x="3219450" y="2914650"/>
                                  <a:ext cx="914400" cy="74295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D1750E2" w14:textId="667C7013" w:rsidR="00DE2B2B" w:rsidRDefault="00B56FDD" w:rsidP="00C41304">
                                    <w:pPr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ins w:id="30" w:author="RePack by Diakov" w:date="2016-02-04T05:33:00Z">
                                      <w:r>
                                        <w:rPr>
                                          <w:sz w:val="20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instrText xml:space="preserve"> HYPERLINK "Сведения%20о%20родственниках/Лидия%20Артемовна%20Лахматова%20.html" </w:instrTex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separate"/>
                                      </w:r>
                                      <w:r w:rsidR="00DE2B2B" w:rsidRPr="00B56FDD">
                                        <w:rPr>
                                          <w:rStyle w:val="ac"/>
                                          <w:sz w:val="20"/>
                                        </w:rPr>
                                        <w:t>Лидия Артемовна Лахматова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fldChar w:fldCharType="end"/>
                                      </w:r>
                                    </w:ins>
                                    <w:r w:rsidR="00DE2B2B">
                                      <w:rPr>
                                        <w:sz w:val="20"/>
                                      </w:rPr>
                                      <w:t xml:space="preserve"> 1930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7" name="Прямая со стрелкой 707"/>
                              <wps:cNvCnPr/>
                              <wps:spPr>
                                <a:xfrm>
                                  <a:off x="3009900" y="3752850"/>
                                  <a:ext cx="0" cy="13335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8" name="Прямая соединительная линия 708"/>
                              <wps:cNvCnPr/>
                              <wps:spPr>
                                <a:xfrm>
                                  <a:off x="3095625" y="1943100"/>
                                  <a:ext cx="11525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9" name="Прямая со стрелкой 709"/>
                              <wps:cNvCnPr/>
                              <wps:spPr>
                                <a:xfrm>
                                  <a:off x="3667125" y="1943100"/>
                                  <a:ext cx="0" cy="22860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0" name="Соединительная линия уступом 710"/>
                              <wps:cNvCnPr/>
                              <wps:spPr>
                                <a:xfrm flipH="1">
                                  <a:off x="3009900" y="3514725"/>
                                  <a:ext cx="209550" cy="238125"/>
                                </a:xfrm>
                                <a:prstGeom prst="bentConnector3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7ED908" id="Группа 840" o:spid="_x0000_s1478" style="position:absolute;margin-left:3.7pt;margin-top:348.3pt;width:1575.3pt;height:176.3pt;z-index:251585536" coordsize="200063,2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">
                <v:rect id="Прямоугольник 782" o:spid="_x0000_s1479" style="position:absolute;width:200063;height:22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zlsUA&#10;AADcAAAADwAAAGRycy9kb3ducmV2LnhtbESPT2vCQBTE70K/w/IKvZmNFvyTuopa0npsU7XXR/Y1&#10;Cc2+DdlNjN++Kwg9DjPzG2a1GUwtempdZVnBJIpBEOdWV1woOH6l4wUI55E11pZJwZUcbNYPoxUm&#10;2l74k/rMFyJA2CWooPS+SaR0eUkGXWQb4uD92NagD7ItpG7xEuCmltM4nkmDFYeFEhval5T/Zp1R&#10;0OVvu++i2X68ps/8Lu1kaU5nrdTT47B9AeFp8P/he/ugFcwXU7idCUd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+jOWxQAAANwAAAAPAAAAAAAAAAAAAAAAAJgCAABkcnMv&#10;ZG93bnJldi54bWxQSwUGAAAAAAQABAD1AAAAigMAAAAA&#10;" fillcolor="white [3201]" strokecolor="#70ad47 [3209]" strokeweight="1pt"/>
                <v:group id="Группа 819" o:spid="_x0000_s1480" style="position:absolute;left:1418;top:1418;width:79702;height:19431" coordsize="79701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9jzssYAAADcAAAADwAAAGRycy9kb3ducmV2LnhtbESPT2vCQBTE7wW/w/KE&#10;3uomlhabuoqIlh5CwUQovT2yzySYfRuya/58+26h4HGYmd8w6+1oGtFT52rLCuJFBIK4sLrmUsE5&#10;Pz6tQDiPrLGxTAomcrDdzB7WmGg78In6zJciQNglqKDyvk2kdEVFBt3CtsTBu9jOoA+yK6XucAhw&#10;08hlFL1KgzWHhQpb2ldUXLObUfAx4LB7jg99er3sp5/85es7jUmpx/m4ewfhafT38H/7UytYxW/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2POyxgAAANwA&#10;AAAPAAAAAAAAAAAAAAAAAKoCAABkcnMvZG93bnJldi54bWxQSwUGAAAAAAQABAD6AAAAnQMAAAAA&#10;">
                  <v:group id="Группа 813" o:spid="_x0000_s1481" style="position:absolute;width:49112;height:19431" coordsize="4911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DEWMQAAADcAAAA&#10;DwAAAAAAAAAAAAAAAACqAgAAZHJzL2Rvd25yZXYueG1sUEsFBgAAAAAEAAQA+gAAAJsDAAAAAA==&#10;">
                    <v:group id="Группа 811" o:spid="_x0000_s1482" style="position:absolute;left:23490;width:25622;height:19431" coordsize="25625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rv+0xgAAANwA&#10;AAAPAAAAAAAAAAAAAAAAAKoCAABkcnMvZG93bnJldi54bWxQSwUGAAAAAAQABAD6AAAAnQMAAAAA&#10;">
                      <v:group id="Группа 216" o:spid="_x0000_s1483" style="position:absolute;width:13144;height:19431" coordorigin="-857" coordsize="13144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Z1QE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xewv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Z1QEsQAAADcAAAA&#10;DwAAAAAAAAAAAAAAAACqAgAAZHJzL2Rvd25yZXYueG1sUEsFBgAAAAAEAAQA+gAAAJsDAAAAAA==&#10;">
                        <v:rect id="Прямоугольник 217" o:spid="_x0000_s1484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mmDcMA&#10;AADcAAAADwAAAGRycy9kb3ducmV2LnhtbESPS4vCQBCE7wv+h6EFbzqJwq5GR/GB6x59e20ybRLM&#10;9ITMqPHf7ywIeyyq6itqMmtMKR5Uu8KygrgXgSBOrS44U3A8rLtDEM4jaywtk4IXOZhNWx8TTLR9&#10;8o4ee5+JAGGXoILc+yqR0qU5GXQ9WxEH72prgz7IOpO6xmeAm1L2o+hTGiw4LORY0TKn9La/GwX3&#10;9Htxyar5drUe8EbaeGROZ61Up93MxyA8Nf4//G7/aAX9+Av+zoQjIK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mmDcMAAADcAAAADwAAAAAAAAAAAAAAAACYAgAAZHJzL2Rv&#10;d25yZXYueG1sUEsFBgAAAAAEAAQA9QAAAIgDAAAAAA==&#10;" fillcolor="white [3201]" strokecolor="#70ad47 [3209]" strokeweight="1pt">
                          <v:textbox>
                            <w:txbxContent>
                              <w:p w14:paraId="391B4776" w14:textId="77777777" w:rsidR="00DE2B2B" w:rsidRDefault="00DE2B2B" w:rsidP="008F3024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ru-RU"/>
                                  </w:rPr>
                                  <w:drawing>
                                    <wp:inline distT="0" distB="0" distL="0" distR="0" wp14:anchorId="290BEA67" wp14:editId="492C2D83">
                                      <wp:extent cx="714375" cy="647700"/>
                                      <wp:effectExtent l="0" t="0" r="9525" b="0"/>
                                      <wp:docPr id="4" name="Рисунок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6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14375" cy="6477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  <v:rect id="Прямоугольник 218" o:spid="_x0000_s1485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Yyf8AA&#10;AADcAAAADwAAAGRycy9kb3ducmV2LnhtbERPy4rCMBTdD/gP4QruNK2CaMdYquJjOerMuL0017bY&#10;3JQmav17sxiY5eG8F2lnavGg1lWWFcSjCARxbnXFhYLv83Y4A+E8ssbaMil4kYN02ftYYKLtk4/0&#10;OPlChBB2CSoovW8SKV1ekkE3sg1x4K62NegDbAupW3yGcFPLcRRNpcGKQ0OJDa1Lym+nu1Fwz3er&#10;S9FkX5vthPfSxnPz86uVGvS77BOEp87/i//cB61gHIe14Uw4AnL5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HYyf8AAAADcAAAADwAAAAAAAAAAAAAAAACYAgAAZHJzL2Rvd25y&#10;ZXYueG1sUEsFBgAAAAAEAAQA9QAAAIUDAAAAAA==&#10;" fillcolor="white [3201]" strokecolor="#70ad47 [3209]" strokeweight="1pt">
                          <v:textbox>
                            <w:txbxContent>
                              <w:p w14:paraId="6E484F50" w14:textId="77777777" w:rsidR="00DE2B2B" w:rsidRPr="00FD7CE9" w:rsidRDefault="00DE2B2B" w:rsidP="008F3024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FD7CE9">
                                  <w:rPr>
                                    <w:sz w:val="20"/>
                                  </w:rPr>
                                  <w:t>Ефросинья Андреевна Кривоносова 1914</w:t>
                                </w:r>
                              </w:p>
                            </w:txbxContent>
                          </v:textbox>
                        </v:rect>
                        <v:line id="Прямая соединительная линия 219" o:spid="_x0000_s1486" style="position:absolute;visibility:visible;mso-wrap-style:square" from="-857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4yTMUAAADcAAAADwAAAGRycy9kb3ducmV2LnhtbESPT2vCQBTE70K/w/IKvZmNCtqmrlIE&#10;pSfBPz14e2Sf2Wj2bZpdk/jt3ULB4zAzv2Hmy95WoqXGl44VjJIUBHHudMmFguNhPXwH4QOyxsox&#10;KbiTh+XiZTDHTLuOd9TuQyEihH2GCkwIdSalzw1Z9ImriaN3do3FEGVTSN1gF+G2kuM0nUqLJccF&#10;gzWtDOXX/c0q+MV8Tfb0s2nTzrST6bnezi4npd5e+69PEIH68Az/t7+1gvHoA/7OxCMgF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94yTMUAAADcAAAADwAAAAAAAAAA&#10;AAAAAAChAgAAZHJzL2Rvd25yZXYueG1sUEsFBgAAAAAEAAQA+QAAAJMDAAAAAA==&#10;" strokecolor="#5b9bd5 [3204]" strokeweight=".5pt">
                          <v:stroke joinstyle="miter"/>
                        </v:line>
                        <v:shape id="Прямая со стрелкой 220" o:spid="_x0000_s1487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BAmcAAAADcAAAADwAAAGRycy9kb3ducmV2LnhtbERPTUvDQBC9C/6HZQQvpd00VNHYbRFB&#10;9GpapcchO2ZDs7MhO7bpv3cOgsfH+15vp9ibE425S+xguSjAEDfJd9w62O9e5w9gsiB77BOTgwtl&#10;2G6ur9ZY+XTmDzrV0hoN4VyhgyAyVNbmJlDEvEgDsXLfaYwoCsfW+hHPGh57WxbFvY3YsTYEHOgl&#10;UHOsf6L20r6c1Xezx9XxDT8PX0Euq6U4d3szPT+BEZrkX/znfvcOylLn6xk9Anb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UQQJnAAAAA3AAAAA8AAAAAAAAAAAAAAAAA&#10;oQIAAGRycy9kb3ducmV2LnhtbFBLBQYAAAAABAAEAPkAAACOAwAAAAA=&#10;" strokecolor="#5b9bd5 [3204]" strokeweight=".5pt">
                          <v:stroke endarrow="block" joinstyle="miter"/>
                        </v:shape>
                        <v:shape id="Соединительная линия уступом 221" o:spid="_x0000_s1488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wxE8QAAADcAAAADwAAAGRycy9kb3ducmV2LnhtbESPQYvCMBSE7wv+h/AEL4um9rCs1Sgq&#10;KAsrolU8P5pnW2xeShNt998bQdjjMDPfMLNFZyrxoMaVlhWMRxEI4szqknMF59Nm+A3CeWSNlWVS&#10;8EcOFvPexwwTbVs+0iP1uQgQdgkqKLyvEyldVpBBN7I1cfCutjHog2xyqRtsA9xUMo6iL2mw5LBQ&#10;YE3rgrJbejcKfs3e6EvqT4d6ddtNLna/XbafSg363XIKwlPn/8Pv9o9WEMdjeJ0JR0DO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HDETxAAAANwAAAAPAAAAAAAAAAAA&#10;AAAAAKECAABkcnMvZG93bnJldi54bWxQSwUGAAAAAAQABAD5AAAAkgMAAAAA&#10;" strokecolor="#5b9bd5 [3204]" strokeweight=".5pt"/>
                        <v:shape id="Прямая со стрелкой 222" o:spid="_x0000_s148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57dcMAAADcAAAADwAAAGRycy9kb3ducmV2LnhtbESPT0sDMRDF74LfIYzgpbTZhip1bVpE&#10;EHt1bYvHYTNulm4my2Zst9++EQSPj/fnx1ttxtCpEw2pjWxhPitAEdfRtdxY2H2+TZegkiA77CKT&#10;hQsl2Kxvb1ZYunjmDzpV0qg8wqlEC16kL7VOtaeAaRZ74ux9xyGgZDk02g14zuOh06YoHnXAljPB&#10;Y0+vnupj9RMyl3ZmUj1MnhbHd9x/HbxcFnOx9v5ufHkGJTTKf/ivvXUWjDHweyYfAb2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Oe3XDAAAA3AAAAA8AAAAAAAAAAAAA&#10;AAAAoQIAAGRycy9kb3ducmV2LnhtbFBLBQYAAAAABAAEAPkAAACRAwAAAAA=&#10;" strokecolor="#5b9bd5 [3204]" strokeweight=".5pt">
                          <v:stroke endarrow="block" joinstyle="miter"/>
                        </v:shape>
                      </v:group>
                      <v:group id="Группа 251" o:spid="_x0000_s1490" style="position:absolute;left:13243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5xpsYAAADc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8wQe&#10;Z8IRkKt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HnGmxgAAANwA&#10;AAAPAAAAAAAAAAAAAAAAAKoCAABkcnMvZG93bnJldi54bWxQSwUGAAAAAAQABAD6AAAAnQMAAAAA&#10;">
                        <v:rect id="Прямоугольник 252" o:spid="_x0000_s1491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S8VcIA&#10;AADcAAAADwAAAGRycy9kb3ducmV2LnhtbESPT4vCMBTE7wt+h/AEb5pa2UWrUXQXV4/+9/ponm2x&#10;eSlN1PrtzYKwx2FmfsNMZo0pxZ1qV1hW0O9FIIhTqwvOFBz2y+4QhPPIGkvLpOBJDmbT1scEE20f&#10;vKX7zmciQNglqCD3vkqkdGlOBl3PVsTBu9jaoA+yzqSu8RHgppRxFH1JgwWHhRwr+s4pve5uRsEt&#10;/V2cs2q++VkOeCVtf2SOJ61Up93MxyA8Nf4//G6vtYL4M4a/M+EIyO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9LxVwgAAANwAAAAPAAAAAAAAAAAAAAAAAJgCAABkcnMvZG93&#10;bnJldi54bWxQSwUGAAAAAAQABAD1AAAAhwMAAAAA&#10;" fillcolor="white [3201]" strokecolor="#70ad47 [3209]" strokeweight="1pt"/>
                        <v:rect id="Прямоугольник 253" o:spid="_x0000_s1492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gZzsMA&#10;AADcAAAADwAAAGRycy9kb3ducmV2LnhtbESPS4vCQBCE74L/YWjB2zpR2UWjo/jAXY8aX9cm0ybB&#10;TE/IjJr9987Cgseiqr6ipvPGlOJBtSssK+j3IhDEqdUFZwqOh83HCITzyBpLy6TglxzMZ+3WFGNt&#10;n7ynR+IzESDsYlSQe1/FUro0J4OuZyvi4F1tbdAHWWdS1/gMcFPKQRR9SYMFh4UcK1rllN6Su1Fw&#10;T7+Xl6xa7NabIf9I2x+b01kr1e00iwkIT41/h//bW61g8DmEv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LgZzsMAAADcAAAADwAAAAAAAAAAAAAAAACYAgAAZHJzL2Rv&#10;d25yZXYueG1sUEsFBgAAAAAEAAQA9QAAAIgDAAAAAA==&#10;" fillcolor="white [3201]" strokecolor="#70ad47 [3209]" strokeweight="1pt">
                          <v:textbox>
                            <w:txbxContent>
                              <w:p w14:paraId="12D4D240" w14:textId="77777777" w:rsidR="00DE2B2B" w:rsidRPr="00FD7CE9" w:rsidRDefault="00DE2B2B" w:rsidP="008F3024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20"/>
                                  </w:rPr>
                                  <w:t>Михаил Кривоносов</w:t>
                                </w:r>
                              </w:p>
                            </w:txbxContent>
                          </v:textbox>
                        </v:rect>
                        <v:shape id="Прямая со стрелкой 254" o:spid="_x0000_s1493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0158MAAADcAAAADwAAAGRycy9kb3ducmV2LnhtbESPT2vCQBDF74V+h2UKvYhuDFHa1FVK&#10;obRXoxaPQ3aaDWZnQ3aq8dt3C0KPj/fnx1ttRt+pMw2xDWxgPstAEdfBttwY2O/ep0+goiBb7AKT&#10;gStF2Kzv71ZY2nDhLZ0raVQa4ViiASfSl1rH2pHHOAs9cfK+w+BRkhwabQe8pHHf6TzLltpjy4ng&#10;sKc3R/Wp+vGJS/t8Ui0mz8XpAw/HLyfXYi7GPD6Mry+ghEb5D9/an9ZAvijg70w6Anr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tNefDAAAA3AAAAA8AAAAAAAAAAAAA&#10;AAAAoQIAAGRycy9kb3ducmV2LnhtbFBLBQYAAAAABAAEAPkAAACRAwAAAAA=&#10;" strokecolor="#5b9bd5 [3204]" strokeweight=".5pt">
                          <v:stroke endarrow="block" joinstyle="miter"/>
                        </v:shape>
                        <v:line id="Прямая соединительная линия 255" o:spid="_x0000_s1494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mBicUAAADcAAAADwAAAGRycy9kb3ducmV2LnhtbESPzWrDMBCE74W8g9hAb7WclPzgWA4h&#10;kNJToWlzyG2xNpYTa+VYqu2+fVUo9DjMzDdMvh1tI3rqfO1YwSxJQRCXTtdcKfj8ODytQfiArLFx&#10;TAq+ycO2mDzkmGk38Dv1x1CJCGGfoQITQptJ6UtDFn3iWuLoXVxnMUTZVVJ3OES4beQ8TZfSYs1x&#10;wWBLe0Pl7fhlFdyxPJA9n176dDD98/LSvq2uZ6Uep+NuAyLQGP7Df+1XrWC+WMDvmXgEZP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mBicUAAADcAAAADwAAAAAAAAAA&#10;AAAAAAChAgAAZHJzL2Rvd25yZXYueG1sUEsFBgAAAAAEAAQA+QAAAJMDAAAAAA==&#10;" strokecolor="#5b9bd5 [3204]" strokeweight=".5pt">
                          <v:stroke joinstyle="miter"/>
                        </v:line>
                        <v:shape id="Прямая со стрелкой 256" o:spid="_x0000_s149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MOC8MAAADcAAAADwAAAGRycy9kb3ducmV2LnhtbESPT2vCQBDF70K/wzIFL1I3BpU2dZVS&#10;EHtt1NLjkJ1mg9nZkJ1q/PZuoeDx8f78eKvN4Ft1pj42gQ3Mphko4irYhmsDh/326RlUFGSLbWAy&#10;cKUIm/XDaIWFDRf+pHMptUojHAs04ES6QutYOfIYp6EjTt5P6D1Kkn2tbY+XNO5bnWfZUntsOBEc&#10;dvTuqDqVvz5x6ZBPysXkZX7a4fH7y8l1PhNjxo/D2ysooUHu4f/2hzWQL5bwdyYdAb2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2zDgvDAAAA3AAAAA8AAAAAAAAAAAAA&#10;AAAAoQIAAGRycy9kb3ducmV2LnhtbFBLBQYAAAAABAAEAPkAAACRAwAAAAA=&#10;" strokecolor="#5b9bd5 [3204]" strokeweight=".5pt">
                          <v:stroke endarrow="block" joinstyle="miter"/>
                        </v:shape>
                        <v:shape id="Соединительная линия уступом 257" o:spid="_x0000_s1496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A0sUAAADcAAAADwAAAGRycy9kb3ducmV2LnhtbESPT4vCMBTE74LfITxhb5pa8A9doxTB&#10;RdjDat3L3h7NsynbvJQmW+u33wiCx2FmfsNsdoNtRE+drx0rmM8SEMSl0zVXCr4vh+kahA/IGhvH&#10;pOBOHnbb8WiDmXY3PlNfhEpECPsMFZgQ2kxKXxqy6GeuJY7e1XUWQ5RdJXWHtwi3jUyTZCkt1hwX&#10;DLa0N1T+Fn9WweqaXJac/pivjyLffw796X7qc6XeJkP+DiLQEF7hZ/uoFaSLFTzOxCMgt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NA0sUAAADcAAAADwAAAAAAAAAA&#10;AAAAAAChAgAAZHJzL2Rvd25yZXYueG1sUEsFBgAAAAAEAAQA+QAAAJMDAAAAAA==&#10;" strokecolor="#5b9bd5 [3204]" strokeweight=".5pt"/>
                      </v:group>
                    </v:group>
                    <v:group id="Группа 812" o:spid="_x0000_s1497" style="position:absolute;width:25463;height:19431" coordsize="2546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fGHDxgAAANwA&#10;AAAPAAAAAAAAAAAAAAAAAKoCAABkcnMvZG93bnJldi54bWxQSwUGAAAAAAQABAD6AAAAnQMAAAAA&#10;">
                      <v:group id="Группа 259" o:spid="_x0000_s1498" style="position:absolute;left:13085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mh9oM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4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JofaDFAAAA3AAA&#10;AA8AAAAAAAAAAAAAAAAAqgIAAGRycy9kb3ducmV2LnhtbFBLBQYAAAAABAAEAPoAAACcAwAAAAA=&#10;">
                        <v:rect id="Прямоугольник 260" o:spid="_x0000_s1499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ZNBL8A&#10;AADcAAAADwAAAGRycy9kb3ducmV2LnhtbERPy4rCMBTdC/5DuII7TeuAaDVKddBxOb63l+baFpub&#10;0kTt/L1ZDLg8nPd82ZpKPKlxpWUF8TACQZxZXXKu4HTcDCYgnEfWWFkmBX/kYLnoduaYaPviPT0P&#10;PhchhF2CCgrv60RKlxVk0A1tTRy4m20M+gCbXOoGXyHcVHIURWNpsOTQUGBN64Ky++FhFDyy7eqa&#10;1+nv9+aLf6SNp+Z80Ur1e206A+Gp9R/xv3unFYzGYX44E46AXL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Bk0EvwAAANwAAAAPAAAAAAAAAAAAAAAAAJgCAABkcnMvZG93bnJl&#10;di54bWxQSwUGAAAAAAQABAD1AAAAhAMAAAAA&#10;" fillcolor="white [3201]" strokecolor="#70ad47 [3209]" strokeweight="1pt"/>
                        <v:rect id="Прямоугольник 261" o:spid="_x0000_s1500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ron8QA&#10;AADcAAAADwAAAGRycy9kb3ducmV2LnhtbESPQWvCQBSE74L/YXmF3swmFqSNWUVb1B5r2ur1kX0m&#10;odm3Ibsm6b/vFgSPw8x8w2Tr0TSip87VlhUkUQyCuLC65lLB1+du9gzCeWSNjWVS8EsO1qvpJMNU&#10;24GP1Oe+FAHCLkUFlfdtKqUrKjLoItsSB+9iO4M+yK6UusMhwE0j53G8kAZrDgsVtvRaUfGTX42C&#10;a7Hfnst28/G2e+KDtMmL+T5ppR4fxs0ShKfR38O39rtWMF8k8H8mHA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6J/EAAAA3AAAAA8AAAAAAAAAAAAAAAAAmAIAAGRycy9k&#10;b3ducmV2LnhtbFBLBQYAAAAABAAEAPUAAACJAwAAAAA=&#10;" fillcolor="white [3201]" strokecolor="#70ad47 [3209]" strokeweight="1pt">
                          <v:textbox>
                            <w:txbxContent>
                              <w:p w14:paraId="56B11D21" w14:textId="77777777" w:rsidR="00DE2B2B" w:rsidRPr="00FD7CE9" w:rsidRDefault="00DE2B2B" w:rsidP="008F3024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  <w:r w:rsidRPr="00FD7CE9">
                                  <w:rPr>
                                    <w:sz w:val="20"/>
                                  </w:rPr>
                                  <w:t>Данил Андреевич Лапко</w:t>
                                </w:r>
                              </w:p>
                            </w:txbxContent>
                          </v:textbox>
                        </v:rect>
                        <v:shape id="Прямая со стрелкой 262" o:spid="_x0000_s1501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TCtcMAAADcAAAADwAAAGRycy9kb3ducmV2LnhtbESPT2vCQBDF70K/wzKFXkQ3BhUbXaUU&#10;pL022tLjkB2zwexsyI4av323UOjx8f78eJvd4Ft1pT42gQ3Mphko4irYhmsDx8N+sgIVBdliG5gM&#10;3CnCbvsw2mBhw40/6FpKrdIIxwINOJGu0DpWjjzGaeiIk3cKvUdJsq+17fGWxn2r8yxbao8NJ4LD&#10;jl4dVefy4hOXjvm4XIyf5+c3/Pz+cnKfz8SYp8fhZQ1KaJD/8F/73RrIlzn8nklHQG9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zkwrXDAAAA3AAAAA8AAAAAAAAAAAAA&#10;AAAAoQIAAGRycy9kb3ducmV2LnhtbFBLBQYAAAAABAAEAPkAAACRAwAAAAA=&#10;" strokecolor="#5b9bd5 [3204]" strokeweight=".5pt">
                          <v:stroke endarrow="block" joinstyle="miter"/>
                        </v:shape>
                        <v:line id="Прямая соединительная линия 263" o:spid="_x0000_s1502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B228QAAADcAAAADwAAAGRycy9kb3ducmV2LnhtbESPT2vCQBTE70K/w/IK3symCrGkrlIK&#10;Sk+Cf3rw9sg+s2mzb2N2m8Rv7wqCx2FmfsMsVoOtRUetrxwreEtSEMSF0xWXCo6H9eQdhA/IGmvH&#10;pOBKHlbLl9ECc+163lG3D6WIEPY5KjAhNLmUvjBk0SeuIY7e2bUWQ5RtKXWLfYTbWk7TNJMWK44L&#10;Bhv6MlT87f+tggsWa7Knn02X9qabZedmO/89KTV+HT4/QAQawjP8aH9rBdNsBvcz8Qj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MHbbxAAAANwAAAAPAAAAAAAAAAAA&#10;AAAAAKECAABkcnMvZG93bnJldi54bWxQSwUGAAAAAAQABAD5AAAAkgMAAAAA&#10;" strokecolor="#5b9bd5 [3204]" strokeweight=".5pt">
                          <v:stroke joinstyle="miter"/>
                        </v:line>
                        <v:shape id="Прямая со стрелкой 264" o:spid="_x0000_s1503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H/WsMAAADcAAAADwAAAGRycy9kb3ducmV2LnhtbESPW0vDQBCF34X+h2UKvpR20xBLjd0W&#10;EURfTS/4OGTHbGh2NmTHNv33riD4eDiXj7PZjb5TFxpiG9jAcpGBIq6DbbkxcNi/ztegoiBb7AKT&#10;gRtF2G0ndxssbbjyB10qaVQa4ViiASfSl1rH2pHHuAg9cfK+wuBRkhwabQe8pnHf6TzLVtpjy4ng&#10;sKcXR/W5+vaJS4d8Vj3MHovzGx4/T05uxVKMuZ+Oz0+ghEb5D/+1362BfFXA75l0BPT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xB/1rDAAAA3AAAAA8AAAAAAAAAAAAA&#10;AAAAoQIAAGRycy9kb3ducmV2LnhtbFBLBQYAAAAABAAEAPkAAACRAwAAAAA=&#10;" strokecolor="#5b9bd5 [3204]" strokeweight=".5pt">
                          <v:stroke endarrow="block" joinstyle="miter"/>
                        </v:shape>
                        <v:shape id="Соединительная линия уступом 265" o:spid="_x0000_s1504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Gxg8UAAADcAAAADwAAAGRycy9kb3ducmV2LnhtbESPQWvCQBSE7wX/w/IEb3XTgGlJXSUI&#10;iuChNvbS2yP7zIZm34bsGuO/dwuCx2FmvmGW69G2YqDeN44VvM0TEMSV0w3XCn5O29cPED4ga2wd&#10;k4IbeVivJi9LzLW78jcNZahFhLDPUYEJocul9JUhi37uOuLonV1vMUTZ11L3eI1w28o0STJpseG4&#10;YLCjjaHqr7xYBe/n5JRx+mu+dmWxOYzD8XYcCqVm07H4BBFoDM/wo73XCtJsAf9n4hGQq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DGxg8UAAADcAAAADwAAAAAAAAAA&#10;AAAAAAChAgAAZHJzL2Rvd25yZXYueG1sUEsFBgAAAAAEAAQA+QAAAJMDAAAAAA==&#10;" strokecolor="#5b9bd5 [3204]" strokeweight=".5pt"/>
                      </v:group>
                      <v:group id="Группа 803" o:spid="_x0000_s1505" style="position:absolute;width:13144;height:19431" coordorigin="-857" coordsize="13144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6VKFxgAAANwA&#10;AAAPAAAAAAAAAAAAAAAAAKoCAABkcnMvZG93bnJldi54bWxQSwUGAAAAAAQABAD6AAAAnQMAAAAA&#10;">
                        <v:rect id="Прямоугольник 804" o:spid="_x0000_s1506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iZdcQA&#10;AADcAAAADwAAAGRycy9kb3ducmV2LnhtbESPT2vCQBTE7wW/w/IEb83GVorGrJK2xPbof6+P7DMJ&#10;zb4N2VXjt+8WCh6HmfkNky5704grda62rGAcxSCIC6trLhXsd/nzFITzyBoby6TgTg6Wi8FTiom2&#10;N97QdetLESDsElRQed8mUrqiIoMusi1x8M62M+iD7EqpO7wFuGnkSxy/SYM1h4UKW/qoqPjZXoyC&#10;S7F6P5Vttv7MX/lL2vHMHI5aqdGwz+YgPPX+Ef5vf2sF03gCf2fC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4mXXEAAAA3AAAAA8AAAAAAAAAAAAAAAAAmAIAAGRycy9k&#10;b3ducmV2LnhtbFBLBQYAAAAABAAEAPUAAACJAwAAAAA=&#10;" fillcolor="white [3201]" strokecolor="#70ad47 [3209]" strokeweight="1pt">
                          <v:textbox>
                            <w:txbxContent>
                              <w:p w14:paraId="0E5A56DE" w14:textId="77777777" w:rsidR="00DE2B2B" w:rsidRDefault="00DE2B2B" w:rsidP="008F3024"/>
                            </w:txbxContent>
                          </v:textbox>
                        </v:rect>
                        <v:rect id="Прямоугольник 805" o:spid="_x0000_s1507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87sQA&#10;AADcAAAADwAAAGRycy9kb3ducmV2LnhtbESPT2vCQBTE7wW/w/IEb83GFovGrJK2xPbof6+P7DMJ&#10;zb4N2VXjt+8WCh6HmfkNky5704grda62rGAcxSCIC6trLhXsd/nzFITzyBoby6TgTg6Wi8FTiom2&#10;N97QdetLESDsElRQed8mUrqiIoMusi1x8M62M+iD7EqpO7wFuGnkSxy/SYM1h4UKW/qoqPjZXoyC&#10;S7F6P5Vttv7MX/lL2vHMHI5aqdGwz+YgPPX+Ef5vf2sF03gCf2fC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0PO7EAAAA3AAAAA8AAAAAAAAAAAAAAAAAmAIAAGRycy9k&#10;b3ducmV2LnhtbFBLBQYAAAAABAAEAPUAAACJAwAAAAA=&#10;" fillcolor="white [3201]" strokecolor="#70ad47 [3209]" strokeweight="1pt">
                          <v:textbox>
                            <w:txbxContent>
                              <w:p w14:paraId="6F564BE8" w14:textId="77777777" w:rsidR="00DE2B2B" w:rsidRPr="00FD7CE9" w:rsidRDefault="00DE2B2B" w:rsidP="008F3024">
                                <w:pPr>
                                  <w:jc w:val="center"/>
                                  <w:rPr>
                                    <w:sz w:val="20"/>
                                  </w:rPr>
                                </w:pPr>
                              </w:p>
                            </w:txbxContent>
                          </v:textbox>
                        </v:rect>
                        <v:line id="Прямая соединительная линия 806" o:spid="_x0000_s1508" style="position:absolute;visibility:visible;mso-wrap-style:square" from="-857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HMcQAAADcAAAADwAAAGRycy9kb3ducmV2LnhtbESPQWsCMRSE7wX/Q3hCbzWxwlZWo4hg&#10;8VSo1YO3x+a5Wd28bDfp7vrvTaHQ4zAz3zDL9eBq0VEbKs8aphMFgrjwpuJSw/Fr9zIHESKywdoz&#10;abhTgPVq9LTE3PieP6k7xFIkCIccNdgYm1zKUFhyGCa+IU7exbcOY5JtKU2LfYK7Wr4qlUmHFacF&#10;iw1tLRW3w4/T8I3Fjtz59N6p3naz7NJ8vF3PWj+Ph80CRKQh/of/2nujYa4y+D2Tjo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gcxxAAAANwAAAAPAAAAAAAAAAAA&#10;AAAAAKECAABkcnMvZG93bnJldi54bWxQSwUGAAAAAAQABAD5AAAAkgMAAAAA&#10;" strokecolor="#5b9bd5 [3204]" strokeweight=".5pt">
                          <v:stroke joinstyle="miter"/>
                        </v:line>
                        <v:shape id="Прямая со стрелкой 807" o:spid="_x0000_s1509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azX8MAAADcAAAADwAAAGRycy9kb3ducmV2LnhtbESPT2vCQBDF74V+h2UKXkQ3iq02dZVS&#10;EL02teJxyE6zwexsyE41fntXKPT4eH9+vOW69406UxfrwAYm4wwUcRlszZWB/ddmtAAVBdliE5gM&#10;XCnCevX4sMTchgt/0rmQSqURjjkacCJtrnUsHXmM49ASJ+8ndB4lya7StsNLGveNnmbZi/ZYcyI4&#10;bOnDUXkqfn3i0n46LJ6Hr7PTFr+PByfX2USMGTz172+ghHr5D/+1d9bAIpvD/Uw6Anp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qWs1/DAAAA3AAAAA8AAAAAAAAAAAAA&#10;AAAAoQIAAGRycy9kb3ducmV2LnhtbFBLBQYAAAAABAAEAPkAAACRAwAAAAA=&#10;" strokecolor="#5b9bd5 [3204]" strokeweight=".5pt">
                          <v:stroke endarrow="block" joinstyle="miter"/>
                        </v:shape>
                        <v:shape id="Соединительная линия уступом 808" o:spid="_x0000_s1510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0nzPMEAAADcAAAADwAAAGRycy9kb3ducmV2LnhtbERPTYvCMBC9C/6HMMJeRNPdg7jVKN2F&#10;FUERt4rnoRnb0mZSmmjrvzcHwePjfS/XvanFnVpXWlbwOY1AEGdWl5wrOJ/+JnMQziNrrC2Tggc5&#10;WK+GgyXG2nb8T/fU5yKEsItRQeF9E0vpsoIMuqltiAN3ta1BH2CbS91iF8JNLb+iaCYNlhwaCmzo&#10;t6CsSm9Gwc4cjL6k/nRsfqr998UeNkk3Vupj1CcLEJ56/xa/3FutYB6FteFMOAJ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SfM8wQAAANwAAAAPAAAAAAAAAAAAAAAA&#10;AKECAABkcnMvZG93bnJldi54bWxQSwUGAAAAAAQABAD5AAAAjwMAAAAA&#10;" strokecolor="#5b9bd5 [3204]" strokeweight=".5pt"/>
                        <v:shape id="Прямая со стрелкой 809" o:spid="_x0000_s1511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WCtsMAAADcAAAADwAAAGRycy9kb3ducmV2LnhtbESPT2vCQBDF74V+h2UKXkQ3ii2aukop&#10;FL2a2uJxyE6zwexsyE41fntXEDw+3p8fb7nufaNO1MU6sIHJOANFXAZbc2Vg//01moOKgmyxCUwG&#10;LhRhvXp+WmJuw5l3dCqkUmmEY44GnEibax1LRx7jOLTEyfsLnUdJsqu07fCcxn2jp1n2pj3WnAgO&#10;W/p0VB6Lf5+4tJ8Oi9fhYnbc4M/h18llNhFjBi/9xzsooV4e4Xt7aw3MswXczqQjoFd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FgrbDAAAA3AAAAA8AAAAAAAAAAAAA&#10;AAAAoQIAAGRycy9kb3ducmV2LnhtbFBLBQYAAAAABAAEAPkAAACRAwAAAAA=&#10;" strokecolor="#5b9bd5 [3204]" strokeweight=".5pt">
                          <v:stroke endarrow="block" joinstyle="miter"/>
                        </v:shape>
                      </v:group>
                    </v:group>
                  </v:group>
                  <v:group id="Группа 814" o:spid="_x0000_s1512" style="position:absolute;left:55021;width:24680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dlcLM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N4B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dlcLMQAAADcAAAA&#10;DwAAAAAAAAAAAAAAAACqAgAAZHJzL2Rvd25yZXYueG1sUEsFBgAAAAAEAAQA+gAAAJsDAAAAAA==&#10;">
                    <v:group id="Группа 287" o:spid="_x0000_s1513" style="position:absolute;width:12287;height: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tgDs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hdAL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LbYA7FAAAA3AAA&#10;AA8AAAAAAAAAAAAAAAAAqgIAAGRycy9kb3ducmV2LnhtbFBLBQYAAAAABAAEAPoAAACcAwAAAAA=&#10;">
                      <v:rect id="Прямоугольник 288" o:spid="_x0000_s1514" style="position:absolute;left:1238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n+MAA&#10;AADcAAAADwAAAGRycy9kb3ducmV2LnhtbERPy4rCMBTdC/MP4Q6407QKoh2jdEZ8LLU+Zntp7rRl&#10;mpvSRK1/bxaCy8N5z5edqcWNWldZVhAPIxDEudUVFwpOx/VgCsJ5ZI21ZVLwIAfLxUdvjom2dz7Q&#10;LfOFCCHsElRQet8kUrq8JINuaBviwP3Z1qAPsC2kbvEewk0tR1E0kQYrDg0lNvRTUv6fXY2Ca775&#10;/i2adL9aj3krbTwz54tWqv/ZpV8gPHX+LX65d1rBaBrWhjPhCMjF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yn+MAAAADcAAAADwAAAAAAAAAAAAAAAACYAgAAZHJzL2Rvd25y&#10;ZXYueG1sUEsFBgAAAAAEAAQA9QAAAIUDAAAAAA==&#10;" fillcolor="white [3201]" strokecolor="#70ad47 [3209]" strokeweight="1pt">
                        <v:textbox>
                          <w:txbxContent>
                            <w:p w14:paraId="231F925B" w14:textId="77777777" w:rsidR="00DE2B2B" w:rsidRDefault="00DE2B2B" w:rsidP="008F302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3EDAC7FE" wp14:editId="6A372719">
                                    <wp:extent cx="714375" cy="876300"/>
                                    <wp:effectExtent l="0" t="0" r="9525" b="0"/>
                                    <wp:docPr id="7" name="Рисунок 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14375" cy="8763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289" o:spid="_x0000_s1515" style="position:absolute;left:1238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CY8QA&#10;AADcAAAADwAAAGRycy9kb3ducmV2LnhtbESPS4vCQBCE74L/YWjBm05UEM06CT7wcXTV3b02mTYJ&#10;ZnpCZtTsv98RhD0WVfUVtUhbU4kHNa60rGA0jEAQZ1aXnCu4nLeDGQjnkTVWlknBLzlIk25ngbG2&#10;T/6kx8nnIkDYxaig8L6OpXRZQQbd0NbEwbvaxqAPssmlbvAZ4KaS4yiaSoMlh4UCa1oXlN1Od6Pg&#10;nu1WP3m9PG62E95LO5qbr2+tVL/XLj9AeGr9f/jdPmgF49kcXmfCEZDJ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wAmP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311DAA7F" w14:textId="5CE1E6BC" w:rsidR="00DE2B2B" w:rsidRPr="00FD7CE9" w:rsidRDefault="007141FC" w:rsidP="008F302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31" w:author="RePack by Diakov" w:date="2016-02-04T06:15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"Сведения%20о%20родственниках/Леонид%20и%20Лилия%20Цветкова.html"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7141FC">
                                  <w:rPr>
                                    <w:rStyle w:val="ac"/>
                                    <w:sz w:val="20"/>
                                  </w:rPr>
                                  <w:t>Лилия Ивановна Цветкова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 w:rsidRPr="00B047CE">
                                <w:rPr>
                                  <w:sz w:val="20"/>
                                </w:rPr>
                                <w:t xml:space="preserve"> 1932</w:t>
                              </w:r>
                            </w:p>
                          </w:txbxContent>
                        </v:textbox>
                      </v:rect>
                      <v:line id="Прямая соединительная линия 290" o:spid="_x0000_s1516" style="position:absolute;visibility:visible;mso-wrap-style:square" from="0,0" to="1152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eYi8EAAADcAAAADwAAAGRycy9kb3ducmV2LnhtbERPTYvCMBC9L/gfwgje1lQFV6tRRFA8&#10;LeiuB29DMzbVZlKb2NZ/vzkIe3y87+W6s6VoqPaFYwWjYQKCOHO64FzB78/ucwbCB2SNpWNS8CIP&#10;61XvY4mpdi0fqTmFXMQQ9ikqMCFUqZQ+M2TRD11FHLmrqy2GCOtc6hrbGG5LOU6SqbRYcGwwWNHW&#10;UHY/Pa2CB2Y7spfzvkla00ym1+r763ZRatDvNgsQgbrwL367D1rBeB7nxzPx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N5iL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291" o:spid="_x0000_s1517" type="#_x0000_t32" style="position:absolute;left:5715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Ms5cMAAADcAAAADwAAAGRycy9kb3ducmV2LnhtbESPT2vCQBDF7wW/wzJCL6KbBCs1dZVS&#10;KO21UYvHITvNBrOzITvV+O27hUKPj/fnx9vsRt+pCw2xDWwgX2SgiOtgW24MHPav80dQUZAtdoHJ&#10;wI0i7LaTuw2WNlz5gy6VNCqNcCzRgBPpS61j7chjXISeOHlfYfAoSQ6NtgNe07jvdJFlK+2x5URw&#10;2NOLo/pcffvEpUMxqx5m6+X5DY+nTye3ZS7G3E/H5ydQQqP8h//a79ZAsc7h90w6An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njLOX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292" o:spid="_x0000_s1518" type="#_x0000_t34" style="position:absolute;left:10382;top:15716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Fmg8UAAADcAAAADwAAAGRycy9kb3ducmV2LnhtbESPQWvCQBSE74X+h+UJvUjdNAcxqavY&#10;gkWwiE2K50f2mQSzb8PuauK/7xYKPQ4z8w2zXI+mEzdyvrWs4GWWgCCurG65VvBdbp8XIHxA1thZ&#10;JgV38rBePT4sMdd24C+6FaEWEcI+RwVNCH0upa8aMuhntieO3tk6gyFKV0vtcIhw08k0SebSYMtx&#10;ocGe3huqLsXVKNibg9GnIpTH/u3ymZ3s4WMzTJV6moybVxCBxvAf/mvvtII0S+H3TDwCcv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XFmg8UAAADcAAAADwAAAAAAAAAA&#10;AAAAAAChAgAAZHJzL2Rvd25yZXYueG1sUEsFBgAAAAAEAAQA+QAAAJMDAAAAAA==&#10;" strokecolor="#5b9bd5 [3204]" strokeweight=".5pt"/>
                      <v:shape id="Прямая со стрелкой 293" o:spid="_x0000_s1519" type="#_x0000_t32" style="position:absolute;left:12287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0XCcQAAADcAAAADwAAAGRycy9kb3ducmV2LnhtbESPT2vCQBDF74V+h2UKvYhujFZq6iql&#10;UOy1qRWPQ3aaDWZnQ3aq8dt3BaHHx/vz4602g2/VifrYBDYwnWSgiKtgG64N7L7ex8+goiBbbAOT&#10;gQtF2Kzv71ZY2HDmTzqVUqs0wrFAA06kK7SOlSOPcRI64uT9hN6jJNnX2vZ4TuO+1XmWLbTHhhPB&#10;YUdvjqpj+esTl3b5qHwaLefHLX4f9k4u86kY8/gwvL6AEhrkP3xrf1gD+XIG1zPpCOj1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fRcJ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294" o:spid="_x0000_s1520" style="position:absolute;left:12297;width:12382;height: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9Bop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8Po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QaKTFAAAA3AAA&#10;AA8AAAAAAAAAAAAAAAAAqgIAAGRycy9kb3ducmV2LnhtbFBLBQYAAAAABAAEAPoAAACcAwAAAAA=&#10;">
                      <v:rect id="Прямоугольник 295" o:spid="_x0000_s1521" style="position:absolute;left:2095;top:2190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Seu8UA&#10;AADcAAAADwAAAGRycy9kb3ducmV2LnhtbESPS2/CMBCE70j8B2uRuBUHUCsIGERbpe2xDa/rKl6S&#10;qPE6ip1H/31dqRLH0cx8o9nuB1OJjhpXWlYwn0UgiDOrS84VnI7JwwqE88gaK8uk4Icc7Hfj0RZj&#10;bXv+oi71uQgQdjEqKLyvYyldVpBBN7M1cfButjHog2xyqRvsA9xUchFFT9JgyWGhwJpeCsq+09Yo&#10;aLO352teHz5fkyW/Sztfm/NFKzWdDIcNCE+Dv4f/2x9awWL9CH9nwhGQu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pJ67xQAAANwAAAAPAAAAAAAAAAAAAAAAAJgCAABkcnMv&#10;ZG93bnJldi54bWxQSwUGAAAAAAQABAD1AAAAigMAAAAA&#10;" fillcolor="white [3201]" strokecolor="#70ad47 [3209]" strokeweight="1pt"/>
                      <v:rect id="Прямоугольник 296" o:spid="_x0000_s1522" style="position:absolute;left:2095;top:9715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YAzMMA&#10;AADcAAAADwAAAGRycy9kb3ducmV2LnhtbESPT4vCMBTE74LfITzBm6YqiHZNi39Q9+iqu3t9NM+2&#10;2LyUJmr99htB2OMwM79hFmlrKnGnxpWWFYyGEQjizOqScwXn03YwA+E8ssbKMil4koM06XYWGGv7&#10;4C+6H30uAoRdjAoK7+tYSpcVZNANbU0cvIttDPogm1zqBh8Bbio5jqKpNFhyWCiwpnVB2fV4Mwpu&#10;2W71m9fLw2Y74b20o7n5/tFK9Xvt8gOEp9b/h9/tT61gPJ/C60w4Aj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3YAz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14:paraId="7DF0DFE0" w14:textId="410DA3D0" w:rsidR="00DE2B2B" w:rsidRPr="00FD7CE9" w:rsidRDefault="007141FC" w:rsidP="008F302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32" w:author="RePack by Diakov" w:date="2016-02-04T06:15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"Сведения%20о%20родственниках/Леонид%20и%20Лилия%20Цветкова.html"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7141FC">
                                  <w:rPr>
                                    <w:rStyle w:val="ac"/>
                                    <w:sz w:val="20"/>
                                  </w:rPr>
                                  <w:t>Леонид Ермолаевич  Цветков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 w:rsidRPr="00B047CE">
                                <w:rPr>
                                  <w:sz w:val="20"/>
                                </w:rPr>
                                <w:t xml:space="preserve"> 1926</w:t>
                              </w:r>
                            </w:p>
                          </w:txbxContent>
                        </v:textbox>
                      </v:rect>
                      <v:shape id="Прямая со стрелкой 297" o:spid="_x0000_s1523" type="#_x0000_t32" style="position:absolute;top:18097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YRCsQAAADcAAAADwAAAGRycy9kb3ducmV2LnhtbESPT2vCQBDF74V+h2UKvYhuDLbW1FVK&#10;oei1qRWPQ3aaDWZnQ3aq8du7QqHHx/vz4y3Xg2/VifrYBDYwnWSgiKtgG64N7L4+xi+goiBbbAOT&#10;gQtFWK/u75ZY2HDmTzqVUqs0wrFAA06kK7SOlSOPcRI64uT9hN6jJNnX2vZ4TuO+1XmWPWuPDSeC&#10;w47eHVXH8tcnLu3yUfk0WsyOG/w+7J1cZlMx5vFheHsFJTTIf/ivvbUG8sUcbmfSEd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RhEK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298" o:spid="_x0000_s1524" style="position:absolute;visibility:visible;mso-wrap-style:square" from="857,0" to="12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GUjcEAAADcAAAADwAAAGRycy9kb3ducmV2LnhtbERPTYvCMBC9L/gfwgje1lQFV6tRRFA8&#10;LeiuB29DMzbVZlKb2NZ/vzkIe3y87+W6s6VoqPaFYwWjYQKCOHO64FzB78/ucwbCB2SNpWNS8CIP&#10;61XvY4mpdi0fqTmFXMQQ9ikqMCFUqZQ+M2TRD11FHLmrqy2GCOtc6hrbGG5LOU6SqbRYcGwwWNHW&#10;UHY/Pa2CB2Y7spfzvkla00ym1+r763ZRatDvNgsQgbrwL367D1rBeB7XxjPx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QZSN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299" o:spid="_x0000_s1525" type="#_x0000_t32" style="position:absolute;left:6572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Ug48MAAADcAAAADwAAAGRycy9kb3ducmV2LnhtbESPT2vCQBDF7wW/wzJCL6Ibg5UmdZVS&#10;KO21UYvHITvNBrOzITvV+O27hUKPj/fnx9vsRt+pCw2xDWxguchAEdfBttwYOOxf54+goiBb7AKT&#10;gRtF2G0ndxssbbjyB10qaVQa4ViiASfSl1rH2pHHuAg9cfK+wuBRkhwabQe8pnHf6TzL1tpjy4ng&#10;sKcXR/W5+vaJS4d8Vj3MitX5DY+nTye31VKMuZ+Oz0+ghEb5D/+1362BvCjg90w6Anr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IOP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300" o:spid="_x0000_s1526" type="#_x0000_t34" style="position:absolute;top:15716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3j4JsIAAADcAAAADwAAAGRycy9kb3ducmV2LnhtbERPPWvDMBDdC/kP4grdGqkpJMGNHEwg&#10;pdChiZ0l22GdLVPrZCzVcf59NRQ6Pt73bj+7Xkw0hs6zhpelAkFce9Nxq+FSHZ+3IEJENth7Jg13&#10;CrDPFw87zIy/8ZmmMrYihXDIUIONccikDLUlh2HpB+LENX50GBMcW2lGvKVw18uVUmvpsOPUYHGg&#10;g6X6u/xxGjaNqta8utqv97I4fM7T6X6aCq2fHufiDUSkOf6L/9wfRsOrSvPTmXQEZP4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3j4JsIAAADcAAAADwAAAAAAAAAAAAAA&#10;AAChAgAAZHJzL2Rvd25yZXYueG1sUEsFBgAAAAAEAAQA+QAAAJADAAAAAA==&#10;" strokecolor="#5b9bd5 [3204]" strokeweight=".5pt"/>
                    </v:group>
                  </v:group>
                </v:group>
                <v:group id="Группа 835" o:spid="_x0000_s1527" style="position:absolute;left:107993;top:1418;width:78283;height:19431" coordsize="782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Cl1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Dlf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SCl18QAAADcAAAA&#10;DwAAAAAAAAAAAAAAAACqAgAAZHJzL2Rvd25yZXYueG1sUEsFBgAAAAAEAAQA+gAAAJsDAAAAAA==&#10;">
                  <v:group id="Группа 820" o:spid="_x0000_s1528" style="position:absolute;left:53445;width:24837;height:19431" coordsize="2483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6Qk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9g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COkJLCAAAA3AAAAA8A&#10;AAAAAAAAAAAAAAAAqgIAAGRycy9kb3ducmV2LnhtbFBLBQYAAAAABAAEAPoAAACZAwAAAAA=&#10;">
                    <v:group id="Группа 557" o:spid="_x0000_s1529" style="position:absolute;width:12287;height:19431" coordorigin="17811,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BGBL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wRgSzFAAAA3AAA&#10;AA8AAAAAAAAAAAAAAAAAqgIAAGRycy9kb3ducmV2LnhtbFBLBQYAAAAABAAEAPoAAACcAwAAAAA=&#10;">
                      <v:rect id="Прямоугольник 558" o:spid="_x0000_s1530" style="position:absolute;left:19050;top:21621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ZG2sEA&#10;AADcAAAADwAAAGRycy9kb3ducmV2LnhtbERPyW7CMBC9V+o/WFOJGziAUkGKQdAq0CN7r6N4mkSN&#10;x1FskvD3+IDU49PbF6veVKKlxpWWFYxHEQjizOqScwXnUzqcgXAeWWNlmRTcycFq+fqywETbjg/U&#10;Hn0uQgi7BBUU3teJlC4ryKAb2Zo4cL+2MegDbHKpG+xCuKnkJIrepcGSQ0OBNX0WlP0db0bBLdtu&#10;fvJ6vf9Kp7yTdjw3l6tWavDWrz9AeOr9v/jp/tYK4jisDWfCEZ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2RtrBAAAA3AAAAA8AAAAAAAAAAAAAAAAAmAIAAGRycy9kb3du&#10;cmV2LnhtbFBLBQYAAAAABAAEAPUAAACGAwAAAAA=&#10;" fillcolor="white [3201]" strokecolor="#70ad47 [3209]" strokeweight="1pt">
                        <v:textbox>
                          <w:txbxContent>
                            <w:p w14:paraId="7E1ECF05" w14:textId="77777777" w:rsidR="00DE2B2B" w:rsidRDefault="00DE2B2B" w:rsidP="00C4130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60E3E364" wp14:editId="21975017">
                                    <wp:extent cx="600075" cy="640080"/>
                                    <wp:effectExtent l="0" t="0" r="9525" b="7620"/>
                                    <wp:docPr id="8" name="Рисунок 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0075" cy="6400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559" o:spid="_x0000_s1531" style="position:absolute;left:19050;top:29146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rjQcQA&#10;AADcAAAADwAAAGRycy9kb3ducmV2LnhtbESPS4vCQBCE78L+h6EXvOlEF2XNOoq6+Dhq1se1yfQm&#10;wUxPyIwa/70jCB6LqvqKGk8bU4or1a6wrKDXjUAQp1YXnCnY/y073yCcR9ZYWiYFd3IwnXy0xhhr&#10;e+MdXROfiQBhF6OC3PsqltKlORl0XVsRB+/f1gZ9kHUmdY23ADel7EfRUBosOCzkWNEip/ScXIyC&#10;S7qan7Jqtv1dfvFa2t7IHI5aqfZnM/sB4anx7/CrvdEKBoMRPM+EI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640H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311F66AA" w14:textId="7924A8A4" w:rsidR="00DE2B2B" w:rsidRPr="000401E7" w:rsidRDefault="00096B02" w:rsidP="00C41304">
                              <w:pPr>
                                <w:jc w:val="center"/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ins w:id="33" w:author="RePack by Diakov" w:date="2016-02-04T05:46:00Z">
                                <w:r>
                                  <w:rPr>
                                    <w:sz w:val="20"/>
                                    <w:szCs w:val="20"/>
                                    <w:lang w:val="uk-UA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  <w:szCs w:val="20"/>
                                    <w:lang w:val="uk-UA"/>
                                  </w:rPr>
                                  <w:instrText xml:space="preserve"> HYPERLINK "Сведения%20о%20родственниках/Василий%20Федорович%20Слонский%20.html" </w:instrText>
                                </w:r>
                                <w:r>
                                  <w:rPr>
                                    <w:sz w:val="20"/>
                                    <w:szCs w:val="20"/>
                                    <w:lang w:val="uk-UA"/>
                                  </w:rPr>
                                </w:r>
                                <w:r>
                                  <w:rPr>
                                    <w:sz w:val="20"/>
                                    <w:szCs w:val="20"/>
                                    <w:lang w:val="uk-UA"/>
                                  </w:rPr>
                                  <w:fldChar w:fldCharType="separate"/>
                                </w:r>
                                <w:r w:rsidR="00DE2B2B" w:rsidRPr="00096B02">
                                  <w:rPr>
                                    <w:rStyle w:val="ac"/>
                                    <w:sz w:val="20"/>
                                    <w:szCs w:val="20"/>
                                    <w:lang w:val="uk-UA"/>
                                  </w:rPr>
                                  <w:t>Василий Федорович Слонский</w:t>
                                </w:r>
                                <w:r>
                                  <w:rPr>
                                    <w:sz w:val="20"/>
                                    <w:szCs w:val="20"/>
                                    <w:lang w:val="uk-UA"/>
                                  </w:rPr>
                                  <w:fldChar w:fldCharType="end"/>
                                </w:r>
                              </w:ins>
                              <w:r w:rsidR="00DE2B2B">
                                <w:rPr>
                                  <w:sz w:val="20"/>
                                  <w:szCs w:val="20"/>
                                  <w:lang w:val="uk-UA"/>
                                </w:rPr>
                                <w:t xml:space="preserve"> 1928</w:t>
                              </w:r>
                            </w:p>
                          </w:txbxContent>
                        </v:textbox>
                      </v:rect>
                      <v:line id="Прямая соединительная линия 560" o:spid="_x0000_s1532" style="position:absolute;visibility:visible;mso-wrap-style:square" from="17811,19431" to="29337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glycIAAADcAAAADwAAAGRycy9kb3ducmV2LnhtbERPy2rCQBTdF/oPwy24ayZWjBIdpRQU&#10;V0J9LNxdMtdMNHMnzYxJ/PvOotDl4byX68HWoqPWV44VjJMUBHHhdMWlgtNx8z4H4QOyxtoxKXiS&#10;h/Xq9WWJuXY9f1N3CKWIIexzVGBCaHIpfWHIok9cQxy5q2sthgjbUuoW+xhua/mRppm0WHFsMNjQ&#10;l6HifnhYBT9YbMheztsu7U03ya7Nfna7KDV6Gz4XIAIN4V/8595pBdMszo9n4hGQq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kglycIAAADcAAAADwAAAAAAAAAAAAAA&#10;AAChAgAAZHJzL2Rvd25yZXYueG1sUEsFBgAAAAAEAAQA+QAAAJADAAAAAA==&#10;" strokecolor="#5b9bd5 [3204]" strokeweight=".5pt">
                        <v:stroke joinstyle="miter"/>
                      </v:line>
                      <v:shape id="Прямая со стрелкой 561" o:spid="_x0000_s1533" type="#_x0000_t32" style="position:absolute;left:23526;top:19431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yRp8MAAADcAAAADwAAAGRycy9kb3ducmV2LnhtbESPT2vCQBDF70K/wzIFL1I3EZU2dZVS&#10;EHtt1NLjkJ1mg9nZkJ1q/PZuoeDx8f78eKvN4Ft1pj42gQ3k0wwUcRVsw7WBw3779AwqCrLFNjAZ&#10;uFKEzfphtMLChgt/0rmUWqURjgUacCJdoXWsHHmM09ARJ+8n9B4lyb7WtsdLGvetnmXZUntsOBEc&#10;dvTuqDqVvz5x6TCblIvJy/y0w+P3l5PrPBdjxo/D2ysooUHu4f/2hzWwWObwdyYdAb2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ckaf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562" o:spid="_x0000_s1534" type="#_x0000_t34" style="position:absolute;left:28194;top:35147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7bwcYAAADcAAAADwAAAGRycy9kb3ducmV2LnhtbESPQWvCQBSE7wX/w/IKvRSzqdBQY1bR&#10;QkvBEmwUz4/saxLMvg3ZrYn/3hUKHoeZ+YbJVqNpxZl611hW8BLFIIhLqxuuFBz2H9M3EM4ja2wt&#10;k4ILOVgtJw8ZptoO/EPnwlciQNilqKD2vkuldGVNBl1kO+Lg/dreoA+yr6TucQhw08pZHCfSYMNh&#10;ocaO3msqT8WfUbA1udHHwu933eb0PT/a/HM9PCv19DiuFyA8jf4e/m9/aQWvyQxuZ8IRkMs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gO28HGAAAA3AAAAA8AAAAAAAAA&#10;AAAAAAAAoQIAAGRycy9kb3ducmV2LnhtbFBLBQYAAAAABAAEAPkAAACUAwAAAAA=&#10;" strokecolor="#5b9bd5 [3204]" strokeweight=".5pt"/>
                      <v:shape id="Прямая со стрелкой 563" o:spid="_x0000_s1535" type="#_x0000_t32" style="position:absolute;left:30099;top:37528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KqS8QAAADcAAAADwAAAGRycy9kb3ducmV2LnhtbESPW2vCQBCF3wv9D8sUfBHdaFVs6iql&#10;IO1r4wUfh+w0G8zOhuxU47/vFgo+Hs7l46w2vW/UhbpYBzYwGWegiMtga64M7Hfb0RJUFGSLTWAy&#10;cKMIm/XjwwpzG678RZdCKpVGOOZowIm0udaxdOQxjkNLnLzv0HmUJLtK2w6vadw3epplC+2x5kRw&#10;2NK7o/Jc/PjEpf10WMyHL7PzBx5ORye32USMGTz1b6+ghHq5h//bn9bAfPEMf2fSEd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AqpL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564" o:spid="_x0000_s1536" style="position:absolute;left:12454;width:12383;height:19431" coordorigin="30099,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q/V5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b57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r9XmxgAAANwA&#10;AAAPAAAAAAAAAAAAAAAAAKoCAABkcnMvZG93bnJldi54bWxQSwUGAAAAAAQABAD6AAAAnQMAAAAA&#10;">
                      <v:rect id="Прямоугольник 565" o:spid="_x0000_s1537" style="position:absolute;left:32194;top:21621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sj+cUA&#10;AADcAAAADwAAAGRycy9kb3ducmV2LnhtbESPS2/CMBCE70j8B2uReitOqBLRgIl4iLZHHm25ruIl&#10;iYjXUWwg/fd1pUocRzPzjWae96YRN+pcbVlBPI5AEBdW11wq+Dxun6cgnEfW2FgmBT/kIF8MB3PM&#10;tL3znm4HX4oAYZehgsr7NpPSFRUZdGPbEgfvbDuDPsiulLrDe4CbRk6iKJUGaw4LFba0rqi4HK5G&#10;wbV4W53KdrnbbF/4Xdr41Xx9a6WeRv1yBsJT7x/h//aHVpCkC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2yP5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7F042288" w14:textId="77777777" w:rsidR="00DE2B2B" w:rsidRDefault="00DE2B2B" w:rsidP="00C4130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44E85740" wp14:editId="20680460">
                                    <wp:extent cx="572386" cy="647700"/>
                                    <wp:effectExtent l="0" t="0" r="0" b="0"/>
                                    <wp:docPr id="11" name="Рисунок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6760" cy="65264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572" o:spid="_x0000_s1538" style="position:absolute;left:32194;top:29146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stUMUA&#10;AADcAAAADwAAAGRycy9kb3ducmV2LnhtbESPzW7CMBCE75V4B2uRuBUnIEob4kT8iLbHQgtcV/GS&#10;RMTrKDaQvn1dqVKPo5n5RpPmvWnEjTpXW1YQjyMQxIXVNZcKvj63j88gnEfW2FgmBd/kIM8GDykm&#10;2t55R7e9L0WAsEtQQeV9m0jpiooMurFtiYN3tp1BH2RXSt3hPcBNIydR9CQN1hwWKmxpXVFx2V+N&#10;gmvxujqV7fJjs53ym7TxizkctVKjYb9cgPDU+//wX/tdK5jNJ/B7Jhw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6y1QxQAAANwAAAAPAAAAAAAAAAAAAAAAAJgCAABkcnMv&#10;ZG93bnJldi54bWxQSwUGAAAAAAQABAD1AAAAigMAAAAA&#10;" fillcolor="white [3201]" strokecolor="#70ad47 [3209]" strokeweight="1pt">
                        <v:textbox>
                          <w:txbxContent>
                            <w:p w14:paraId="0EC6EFA6" w14:textId="0A500A97" w:rsidR="00DE2B2B" w:rsidRPr="000401E7" w:rsidRDefault="00096B02" w:rsidP="00C41304">
                              <w:pPr>
                                <w:jc w:val="center"/>
                                <w:rPr>
                                  <w:sz w:val="20"/>
                                  <w:lang w:val="uk-UA"/>
                                </w:rPr>
                              </w:pPr>
                              <w:ins w:id="34" w:author="RePack by Diakov" w:date="2016-02-04T05:54:00Z">
                                <w:r>
                                  <w:rPr>
                                    <w:sz w:val="20"/>
                                    <w:lang w:val="uk-UA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  <w:lang w:val="uk-UA"/>
                                  </w:rPr>
                                  <w:instrText xml:space="preserve"> HYPERLINK "Сведения%20о%20родственниках/Надежда%20Прокофьевна%20Слонская%20.html" </w:instrText>
                                </w:r>
                                <w:r>
                                  <w:rPr>
                                    <w:sz w:val="20"/>
                                    <w:lang w:val="uk-UA"/>
                                  </w:rPr>
                                </w:r>
                                <w:r>
                                  <w:rPr>
                                    <w:sz w:val="20"/>
                                    <w:lang w:val="uk-UA"/>
                                  </w:rPr>
                                  <w:fldChar w:fldCharType="separate"/>
                                </w:r>
                                <w:r w:rsidR="00DE2B2B" w:rsidRPr="00096B02">
                                  <w:rPr>
                                    <w:rStyle w:val="ac"/>
                                    <w:sz w:val="20"/>
                                    <w:lang w:val="uk-UA"/>
                                  </w:rPr>
                                  <w:t>Надежда Прокофьевна Слонская</w:t>
                                </w:r>
                                <w:r>
                                  <w:rPr>
                                    <w:sz w:val="20"/>
                                    <w:lang w:val="uk-UA"/>
                                  </w:rPr>
                                  <w:fldChar w:fldCharType="end"/>
                                </w:r>
                              </w:ins>
                              <w:r w:rsidR="00DE2B2B">
                                <w:rPr>
                                  <w:sz w:val="20"/>
                                  <w:lang w:val="uk-UA"/>
                                </w:rPr>
                                <w:t xml:space="preserve"> 1930</w:t>
                              </w:r>
                            </w:p>
                          </w:txbxContent>
                        </v:textbox>
                      </v:rect>
                      <v:shape id="Прямая со стрелкой 573" o:spid="_x0000_s1539" type="#_x0000_t32" style="position:absolute;left:30099;top:37528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8lsQAAADcAAAADwAAAGRycy9kb3ducmV2LnhtbESPy2rDMBBF94X+g5hCN6GR8+rDjRJK&#10;ILTbum7pcrCmlok1MtYkcf6+CgSyvNzH4S7Xg2/VgfrYBDYwGWegiKtgG64NlF/bh2dQUZAttoHJ&#10;wIkirFe3N0vMbTjyJx0KqVUa4ZijASfS5VrHypHHOA4dcfL+Qu9RkuxrbXs8pnHf6mmWPWqPDSeC&#10;w442jqpdsfeJS+V0VCxGL/PdO37//jg5zSdizP3d8PYKSmiQa/jS/rAGFk8zOJ9JR0Cv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2zyWxAAAANwAAAAPAAAAAAAAAAAA&#10;AAAAAKECAABkcnMvZG93bnJldi54bWxQSwUGAAAAAAQABAD5AAAAkgMAAAAA&#10;" strokecolor="#5b9bd5 [3204]" strokeweight=".5pt">
                        <v:stroke endarrow="block" joinstyle="miter"/>
                      </v:shape>
                      <v:line id="Прямая соединительная линия 574" o:spid="_x0000_s1540" style="position:absolute;visibility:visible;mso-wrap-style:square" from="30956,19431" to="42481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q1F8UAAADcAAAADwAAAGRycy9kb3ducmV2LnhtbESPQWvCQBSE70L/w/IKvemmrVWJWaUU&#10;LD0JWj14e2RfstHs2zS7TeK/d4VCj8PMfMNk68HWoqPWV44VPE8SEMS50xWXCg7fm/EChA/IGmvH&#10;pOBKHtarh1GGqXY976jbh1JECPsUFZgQmlRKnxuy6CeuIY5e4VqLIcq2lLrFPsJtLV+SZCYtVhwX&#10;DDb0YSi/7H+tgh/MN2RPx88u6U33Oiua7fx8UurpcXhfggg0hP/wX/tLK3ibT+F+Jh4Bub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Kq1F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575" o:spid="_x0000_s1541" type="#_x0000_t32" style="position:absolute;left:36671;top:19431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4BecQAAADcAAAADwAAAGRycy9kb3ducmV2LnhtbESPW2vCQBCF3wv+h2UEX6RuFNNL6ioi&#10;iH1taksfh+w0G8zOhuyo8d93C4U+Hs7l46w2g2/VhfrYBDYwn2WgiKtgG64NHN/390+goiBbbAOT&#10;gRtF2KxHdyssbLjyG11KqVUa4VigASfSFVrHypHHOAsdcfK+Q+9RkuxrbXu8pnHf6kWWPWiPDSeC&#10;w452jqpTefaJS8fFtMynz8vTAT++Pp3clnMxZjIeti+ghAb5D/+1X62B/DGH3zPpCOj1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fgF5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136" o:spid="_x0000_s1542" type="#_x0000_t34" style="position:absolute;left:30099;top:35147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VhlcIAAADcAAAADwAAAGRycy9kb3ducmV2LnhtbERPTWvCQBC9F/wPywi91Y0WoqSuEoSW&#10;ggc18dLbkB2zwexsyG5j/PeuUOhtHu9z1tvRtmKg3jeOFcxnCQjiyumGawXn8vNtBcIHZI2tY1Jw&#10;Jw/bzeRljZl2Nz7RUIRaxBD2GSowIXSZlL4yZNHPXEccuYvrLYYI+1rqHm8x3LZykSSptNhwbDDY&#10;0c5QdS1+rYLlJSlTXvyYw1eR7/bjcLwfh1yp1+mYf4AINIZ/8Z/7W8f57yk8n4kXyM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HVhlcIAAADcAAAADwAAAAAAAAAAAAAA&#10;AAChAgAAZHJzL2Rvd25yZXYueG1sUEsFBgAAAAAEAAQA+QAAAJADAAAAAA==&#10;" strokecolor="#5b9bd5 [3204]" strokeweight=".5pt"/>
                    </v:group>
                  </v:group>
                  <v:group id="Группа 827" o:spid="_x0000_s1543" style="position:absolute;width:24679;height:19431" coordsize="24679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2cI5s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pcAL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9nCObFAAAA3AAA&#10;AA8AAAAAAAAAAAAAAAAAqgIAAGRycy9kb3ducmV2LnhtbFBLBQYAAAAABAAEAPoAAACcAwAAAAA=&#10;">
                    <v:group id="Группа 633" o:spid="_x0000_s1544" style="position:absolute;width:12287;height:19431" coordorigin="17811,19431" coordsize="12287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D88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dAD88QAAADcAAAA&#10;DwAAAAAAAAAAAAAAAACqAgAAZHJzL2Rvd25yZXYueG1sUEsFBgAAAAAEAAQA+gAAAJsDAAAAAA==&#10;">
                      <v:rect id="Прямоугольник 634" o:spid="_x0000_s1545" style="position:absolute;left:19050;top:21621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IA8QA&#10;AADcAAAADwAAAGRycy9kb3ducmV2LnhtbESPS4vCQBCE78L+h6EFbzrxgazRUXQXXY+a9XFtMm0S&#10;NtMTMqPGf78jCB6LqvqKmi0aU4ob1a6wrKDfi0AQp1YXnCk4/K67nyCcR9ZYWiYFD3KwmH+0Zhhr&#10;e+c93RKfiQBhF6OC3PsqltKlORl0PVsRB+9ia4M+yDqTusZ7gJtSDqJoLA0WHBZyrOgrp/QvuRoF&#10;13SzOmfVcve9HvKPtP2JOZ60Up12s5yC8NT4d/jV3moF4+EInmfC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ByAP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5533B93B" w14:textId="77777777" w:rsidR="00DE2B2B" w:rsidRDefault="00DE2B2B" w:rsidP="00C4130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517C8D59" wp14:editId="32476B32">
                                    <wp:extent cx="482600" cy="647700"/>
                                    <wp:effectExtent l="0" t="0" r="0" b="0"/>
                                    <wp:docPr id="14" name="Рисунок 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5054" cy="65099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635" o:spid="_x0000_s1546" style="position:absolute;left:19050;top:29146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1tmMMA&#10;AADcAAAADwAAAGRycy9kb3ducmV2LnhtbESPT4vCMBTE78J+h/AEb5qqKGs1iu6i61G7/rk+mmdb&#10;tnkpTdT67TeC4HGYmd8ws0VjSnGj2hWWFfR7EQji1OqCMwWH33X3E4TzyBpLy6TgQQ4W84/WDGNt&#10;77ynW+IzESDsYlSQe1/FUro0J4OuZyvi4F1sbdAHWWdS13gPcFPKQRSNpcGCw0KOFX3llP4lV6Pg&#10;mm5W56xa7r7XQ/6Rtj8xx5NWqtNullMQnhr/Dr/aW61gPBzB80w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k1tm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14:paraId="4AB1578D" w14:textId="14642710" w:rsidR="00DE2B2B" w:rsidRPr="000401E7" w:rsidRDefault="001F7944" w:rsidP="00C41304">
                              <w:pPr>
                                <w:jc w:val="center"/>
                                <w:rPr>
                                  <w:sz w:val="20"/>
                                  <w:vertAlign w:val="subscript"/>
                                </w:rPr>
                              </w:pPr>
                              <w:ins w:id="35" w:author="RePack by Diakov" w:date="2016-02-04T05:08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</w:ins>
                              <w:ins w:id="36" w:author="RePack by Diakov" w:date="2016-02-04T05:09:00Z">
                                <w:r>
                                  <w:rPr>
                                    <w:sz w:val="20"/>
                                  </w:rPr>
                                  <w:instrText>HYPERLINK "Сведения%20о%20родственниках/Алексей%20Алексеевич%20Лахматов.html"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</w:ins>
                              <w:ins w:id="37" w:author="RePack by Diakov" w:date="2016-02-04T05:08:00Z"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1F7944">
                                  <w:rPr>
                                    <w:rStyle w:val="ac"/>
                                    <w:sz w:val="20"/>
                                  </w:rPr>
                                  <w:t>Алексей Алексеевич Лахматов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>
                                <w:rPr>
                                  <w:sz w:val="20"/>
                                </w:rPr>
                                <w:t xml:space="preserve"> 1927</w:t>
                              </w:r>
                              <w:ins w:id="38" w:author="RePack by Diakov" w:date="2016-02-04T05:02:00Z">
                                <w:r w:rsidR="00E818EB">
                                  <w:rPr>
                                    <w:sz w:val="20"/>
                                  </w:rPr>
                                  <w:t xml:space="preserve"> - </w:t>
                                </w:r>
                                <w:r>
                                  <w:rPr>
                                    <w:sz w:val="20"/>
                                  </w:rPr>
                                  <w:t>2015</w:t>
                                </w:r>
                              </w:ins>
                            </w:p>
                          </w:txbxContent>
                        </v:textbox>
                      </v:rect>
                      <v:line id="Прямая соединительная линия 636" o:spid="_x0000_s1547" style="position:absolute;visibility:visible;mso-wrap-style:square" from="17811,19431" to="29337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tWR8UAAADcAAAADwAAAGRycy9kb3ducmV2LnhtbESPQWvCQBSE70L/w/IKvZmNCmlJsxEp&#10;KJ4Kte3B2yP7zEazb9PsmqT/vlsQPA4z8w1TrCfbioF63zhWsEhSEMSV0w3XCr4+t/MXED4ga2wd&#10;k4Jf8rAuH2YF5tqN/EHDIdQiQtjnqMCE0OVS+sqQRZ+4jjh6J9dbDFH2tdQ9jhFuW7lM00xabDgu&#10;GOzozVB1OVytgh+stmSP37shHc2wyk7d+/P5qNTT47R5BRFoCvfwrb3XCrJVBv9n4hGQ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ntWR8UAAADcAAAADwAAAAAAAAAA&#10;AAAAAAChAgAAZHJzL2Rvd25yZXYueG1sUEsFBgAAAAAEAAQA+QAAAJMDAAAAAA==&#10;" strokecolor="#5b9bd5 [3204]" strokeweight=".5pt">
                        <v:stroke joinstyle="miter"/>
                      </v:line>
                      <v:shape id="Прямая со стрелкой 637" o:spid="_x0000_s1548" type="#_x0000_t32" style="position:absolute;left:23526;top:19431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/iKcQAAADcAAAADwAAAGRycy9kb3ducmV2LnhtbESPT0vDQBDF74LfYRmhl9JuWmuqsdsi&#10;gui1sS0eh+yYDc3Ohuy0Tb+9KwgeH+/Pj7faDL5VZ+pjE9jAbJqBIq6Cbbg2sPt8mzyCioJssQ1M&#10;Bq4UYbO+vVlhYcOFt3QupVZphGOBBpxIV2gdK0ce4zR0xMn7Dr1HSbKvte3xksZ9q+dZlmuPDSeC&#10;w45eHVXH8uQTl3bzcfkwfloc33H/dXByXczEmNHd8PIMSmiQ//Bf+8MayO+X8HsmHQG9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r+IpxAAAANwAAAAPAAAAAAAAAAAA&#10;AAAAAKECAABkcnMvZG93bnJldi54bWxQSwUGAAAAAAQABAD5AAAAkgMAAAAA&#10;" strokecolor="#5b9bd5 [3204]" strokeweight=".5pt">
                        <v:stroke endarrow="block" joinstyle="miter"/>
                      </v:shape>
                      <v:shape id="Соединительная линия уступом 638" o:spid="_x0000_s1549" type="#_x0000_t34" style="position:absolute;left:28194;top:35147;width:1905;height:2381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XCiSsEAAADcAAAADwAAAGRycy9kb3ducmV2LnhtbERPTYvCMBC9C/6HMAteZE1VkN1qFBUU&#10;YUXcVjwPzWxbbCalibb++81B8Ph434tVZyrxoMaVlhWMRxEI4szqknMFl3T3+QXCeWSNlWVS8CQH&#10;q2W/t8BY25Z/6ZH4XIQQdjEqKLyvYyldVpBBN7I1ceD+bGPQB9jkUjfYhnBTyUkUzaTBkkNDgTVt&#10;C8puyd0o+DEno6+JT8/15nb8vtrTft0OlRp8dOs5CE+df4tf7oNWMJuGteFMOAJy+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cKJKwQAAANwAAAAPAAAAAAAAAAAAAAAA&#10;AKECAABkcnMvZG93bnJldi54bWxQSwUGAAAAAAQABAD5AAAAjwMAAAAA&#10;" strokecolor="#5b9bd5 [3204]" strokeweight=".5pt"/>
                      <v:shape id="Прямая со стрелкой 639" o:spid="_x0000_s1550" type="#_x0000_t32" style="position:absolute;left:30099;top:37528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zTwMQAAADcAAAADwAAAGRycy9kb3ducmV2LnhtbESPW2vCQBCF3wv9D8sU+iK68VLR1FVK&#10;odjXpio+DtkxG8zOhuxU47/vFgo+Hs7l46w2vW/UhbpYBzYwHmWgiMtga64M7L4/hgtQUZAtNoHJ&#10;wI0ibNaPDyvMbbjyF10KqVQa4ZijASfS5lrH0pHHOAotcfJOofMoSXaVth1e07hv9CTL5tpjzYng&#10;sKV3R+W5+PGJS7vJoHgZLGfnLe6PBye32ViMeX7q315BCfVyD/+3P62B+XQJf2fSEd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fNPAxAAAANwAAAAPAAAAAAAAAAAA&#10;AAAAAKECAABkcnMvZG93bnJldi54bWxQSwUGAAAAAAQABAD5AAAAkgMAAAAA&#10;" strokecolor="#5b9bd5 [3204]" strokeweight=".5pt">
                        <v:stroke endarrow="block" joinstyle="miter"/>
                      </v:shape>
                    </v:group>
                    <v:group id="Группа 704" o:spid="_x0000_s1551" style="position:absolute;left:12297;width:12382;height:19431" coordorigin="30099,19431" coordsize="12382,194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rRep8YAAADc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j97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CtF6nxgAAANwA&#10;AAAPAAAAAAAAAAAAAAAAAKoCAABkcnMvZG93bnJldi54bWxQSwUGAAAAAAQABAD6AAAAnQMAAAAA&#10;">
                      <v:rect id="Прямоугольник 705" o:spid="_x0000_s1552" style="position:absolute;left:32194;top:21621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CouMMA&#10;AADcAAAADwAAAGRycy9kb3ducmV2LnhtbESPT4vCMBTE7wt+h/AEb5qqrK7VKOrin6Prrnp9NM+2&#10;2LyUJmr99kYQ9jjMzG+Yyaw2hbhR5XLLCrqdCARxYnXOqYK/31X7C4TzyBoLy6TgQQ5m08bHBGNt&#10;7/xDt71PRYCwi1FB5n0ZS+mSjAy6ji2Jg3e2lUEfZJVKXeE9wE0he1E0kAZzDgsZlrTMKLnsr0bB&#10;NVkvTmk5332v+ryRtjsyh6NWqtWs52MQnmr/H363t1rBMPqE15lwBOT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CouMMAAADcAAAADwAAAAAAAAAAAAAAAACYAgAAZHJzL2Rv&#10;d25yZXYueG1sUEsFBgAAAAAEAAQA9QAAAIgDAAAAAA==&#10;" fillcolor="white [3201]" strokecolor="#70ad47 [3209]" strokeweight="1pt">
                        <v:textbox>
                          <w:txbxContent>
                            <w:p w14:paraId="7D837115" w14:textId="77777777" w:rsidR="00DE2B2B" w:rsidRDefault="00DE2B2B" w:rsidP="00C41304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eastAsia="ru-RU"/>
                                </w:rPr>
                                <w:drawing>
                                  <wp:inline distT="0" distB="0" distL="0" distR="0" wp14:anchorId="78E82B29" wp14:editId="7DCCC777">
                                    <wp:extent cx="645641" cy="628650"/>
                                    <wp:effectExtent l="0" t="0" r="2540" b="0"/>
                                    <wp:docPr id="15" name="Рисунок 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7068" cy="6300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rect>
                      <v:rect id="Прямоугольник 706" o:spid="_x0000_s1553" style="position:absolute;left:32194;top:29146;width:9144;height:7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I2z8QA&#10;AADcAAAADwAAAGRycy9kb3ducmV2LnhtbESPS4vCQBCE78L+h6EXvOlEBV2zjuIDH0c36u61yfQm&#10;wUxPyIwa/70jCB6LqvqKmswaU4or1a6wrKDXjUAQp1YXnCk4HtadLxDOI2ssLZOCOzmYTT9aE4y1&#10;vfEPXROfiQBhF6OC3PsqltKlORl0XVsRB+/f1gZ9kHUmdY23ADel7EfRUBosOCzkWNEyp/ScXIyC&#10;S7pZ/GXVfL9aD3grbW9sTr9aqfZnM/8G4anx7/CrvdMKRtEQnmfCEZ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SNs/EAAAA3AAAAA8AAAAAAAAAAAAAAAAAmAIAAGRycy9k&#10;b3ducmV2LnhtbFBLBQYAAAAABAAEAPUAAACJAwAAAAA=&#10;" fillcolor="white [3201]" strokecolor="#70ad47 [3209]" strokeweight="1pt">
                        <v:textbox>
                          <w:txbxContent>
                            <w:p w14:paraId="3D1750E2" w14:textId="667C7013" w:rsidR="00DE2B2B" w:rsidRDefault="00B56FDD" w:rsidP="00C41304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ins w:id="39" w:author="RePack by Diakov" w:date="2016-02-04T05:33:00Z">
                                <w:r>
                                  <w:rPr>
                                    <w:sz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sz w:val="20"/>
                                  </w:rPr>
                                  <w:instrText xml:space="preserve"> HYPERLINK "Сведения%20о%20родственниках/Лидия%20Артемовна%20Лахматова%20.html" </w:instrText>
                                </w:r>
                                <w:r>
                                  <w:rPr>
                                    <w:sz w:val="20"/>
                                  </w:rPr>
                                </w:r>
                                <w:r>
                                  <w:rPr>
                                    <w:sz w:val="20"/>
                                  </w:rPr>
                                  <w:fldChar w:fldCharType="separate"/>
                                </w:r>
                                <w:r w:rsidR="00DE2B2B" w:rsidRPr="00B56FDD">
                                  <w:rPr>
                                    <w:rStyle w:val="ac"/>
                                    <w:sz w:val="20"/>
                                  </w:rPr>
                                  <w:t>Лидия Артемовна Лахматова</w:t>
                                </w:r>
                                <w:r>
                                  <w:rPr>
                                    <w:sz w:val="20"/>
                                  </w:rPr>
                                  <w:fldChar w:fldCharType="end"/>
                                </w:r>
                              </w:ins>
                              <w:r w:rsidR="00DE2B2B">
                                <w:rPr>
                                  <w:sz w:val="20"/>
                                </w:rPr>
                                <w:t xml:space="preserve"> 1930</w:t>
                              </w:r>
                            </w:p>
                          </w:txbxContent>
                        </v:textbox>
                      </v:rect>
                      <v:shape id="Прямая со стрелкой 707" o:spid="_x0000_s1554" type="#_x0000_t32" style="position:absolute;left:30099;top:37528;width:0;height:133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InCcMAAADcAAAADwAAAGRycy9kb3ducmV2LnhtbESPT2vCQBDF74V+h2UKXkQ3iq02dZVS&#10;EL02teJxyE6zwexsyE41fntXKPT4eH9+vOW69406UxfrwAYm4wwUcRlszZWB/ddmtAAVBdliE5gM&#10;XCnCevX4sMTchgt/0rmQSqURjjkacCJtrnUsHXmM49ASJ+8ndB4lya7StsNLGveNnmbZi/ZYcyI4&#10;bOnDUXkqfn3i0n46LJ6Hr7PTFr+PByfX2USMGTz172+ghHr5D/+1d9bAPJvD/Uw6Anp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wiJwnDAAAA3AAAAA8AAAAAAAAAAAAA&#10;AAAAoQIAAGRycy9kb3ducmV2LnhtbFBLBQYAAAAABAAEAPkAAACRAwAAAAA=&#10;" strokecolor="#5b9bd5 [3204]" strokeweight=".5pt">
                        <v:stroke endarrow="block" joinstyle="miter"/>
                      </v:shape>
                      <v:line id="Прямая соединительная линия 708" o:spid="_x0000_s1555" style="position:absolute;visibility:visible;mso-wrap-style:square" from="30956,19431" to="42481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WijsEAAADcAAAADwAAAGRycy9kb3ducmV2LnhtbERPTWvCMBi+C/sP4R3sZpM50FGNIgPH&#10;TgM/dvD20rw21eZNbbK2/ntzEDw+PN+L1eBq0VEbKs8a3jMFgrjwpuJSw2G/GX+CCBHZYO2ZNNwo&#10;wGr5MlpgbnzPW+p2sRQphEOOGmyMTS5lKCw5DJlviBN38q3DmGBbStNin8JdLSdKTaXDilODxYa+&#10;LBWX3b/TcMViQ+74992p3nYf01PzOzsftX57HdZzEJGG+BQ/3D9Gw0yltelMOgJye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JaKOwQAAANwAAAAPAAAAAAAAAAAAAAAA&#10;AKECAABkcnMvZG93bnJldi54bWxQSwUGAAAAAAQABAD5AAAAjwMAAAAA&#10;" strokecolor="#5b9bd5 [3204]" strokeweight=".5pt">
                        <v:stroke joinstyle="miter"/>
                      </v:line>
                      <v:shape id="Прямая со стрелкой 709" o:spid="_x0000_s1556" type="#_x0000_t32" style="position:absolute;left:36671;top:19431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EW4MMAAADcAAAADwAAAGRycy9kb3ducmV2LnhtbESPT2vCQBDF74V+h2UKXkQ3iq01dZVS&#10;EL02teJxyE6zwexsyE41fntXKPT4eH9+vOW69406UxfrwAYm4wwUcRlszZWB/ddm9AoqCrLFJjAZ&#10;uFKE9erxYYm5DRf+pHMhlUojHHM04ETaXOtYOvIYx6ElTt5P6DxKkl2lbYeXNO4bPc2yF+2x5kRw&#10;2NKHo/JU/PrEpf10WDwPF7PTFr+PByfX2USMGTz172+ghHr5D/+1d9bAPFvA/Uw6Anp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LxFuDDAAAA3AAAAA8AAAAAAAAAAAAA&#10;AAAAoQIAAGRycy9kb3ducmV2LnhtbFBLBQYAAAAABAAEAPkAAACRAwAAAAA=&#10;" strokecolor="#5b9bd5 [3204]" strokeweight=".5pt">
                        <v:stroke endarrow="block" joinstyle="miter"/>
                      </v:shape>
                      <v:shape id="Соединительная линия уступом 710" o:spid="_x0000_s1557" type="#_x0000_t34" style="position:absolute;left:30099;top:35147;width:2095;height:2381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7C4sEAAADcAAAADwAAAGRycy9kb3ducmV2LnhtbERPTWvCQBC9F/oflin0Vjd6UImuEoQW&#10;wUM1evE2ZMdsaHY2ZLcx/vvOoeDx8b7X29G3aqA+NoENTCcZKOIq2IZrA5fz58cSVEzIFtvAZOBB&#10;Ebab15c15jbc+URDmWolIRxzNOBS6nKtY+XIY5yEjli4W+g9JoF9rW2Pdwn3rZ5l2Vx7bFgaHHa0&#10;c1T9lL/ewOKWnec8u7rvr7LYHcbh+DgOhTHvb2OxApVoTE/xv3tvxTeV+XJGjoDe/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LsLiwQAAANwAAAAPAAAAAAAAAAAAAAAA&#10;AKECAABkcnMvZG93bnJldi54bWxQSwUGAAAAAAQABAD5AAAAjwMAAAAA&#10;" strokecolor="#5b9bd5 [3204]" strokeweight=".5pt"/>
                    </v:group>
                  </v:group>
                </v:group>
              </v:group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F1712EE" wp14:editId="333E4320">
                <wp:simplePos x="0" y="0"/>
                <wp:positionH relativeFrom="column">
                  <wp:posOffset>18093340</wp:posOffset>
                </wp:positionH>
                <wp:positionV relativeFrom="paragraph">
                  <wp:posOffset>4234005</wp:posOffset>
                </wp:positionV>
                <wp:extent cx="620329" cy="331076"/>
                <wp:effectExtent l="0" t="0" r="27940" b="31115"/>
                <wp:wrapNone/>
                <wp:docPr id="839" name="Прямая соединительная линия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0329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D41622" id="Прямая соединительная линия 839" o:spid="_x0000_s1026" style="position:absolute;flip:x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4.65pt,333.4pt" to="1473.5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76A1F677" wp14:editId="3E793D40">
                <wp:simplePos x="0" y="0"/>
                <wp:positionH relativeFrom="column">
                  <wp:posOffset>16033357</wp:posOffset>
                </wp:positionH>
                <wp:positionV relativeFrom="paragraph">
                  <wp:posOffset>4234005</wp:posOffset>
                </wp:positionV>
                <wp:extent cx="728882" cy="331076"/>
                <wp:effectExtent l="0" t="0" r="33655" b="31115"/>
                <wp:wrapNone/>
                <wp:docPr id="838" name="Прямая соединительная линия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882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D825DE" id="Прямая соединительная линия 838" o:spid="_x0000_s1026" style="position:absolute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2.45pt,333.4pt" to="1319.85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4C2F8A34" wp14:editId="56D5D171">
                <wp:simplePos x="0" y="0"/>
                <wp:positionH relativeFrom="column">
                  <wp:posOffset>12733469</wp:posOffset>
                </wp:positionH>
                <wp:positionV relativeFrom="paragraph">
                  <wp:posOffset>4234005</wp:posOffset>
                </wp:positionV>
                <wp:extent cx="619750" cy="331076"/>
                <wp:effectExtent l="0" t="0" r="28575" b="31115"/>
                <wp:wrapNone/>
                <wp:docPr id="837" name="Прямая соединительная линия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750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4F74AC" id="Прямая соединительная линия 837" o:spid="_x0000_s1026" style="position:absolute;flip:x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2.65pt,333.4pt" to="1051.45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63D0D31C" wp14:editId="5D3FCB10">
                <wp:simplePos x="0" y="0"/>
                <wp:positionH relativeFrom="column">
                  <wp:posOffset>10689021</wp:posOffset>
                </wp:positionH>
                <wp:positionV relativeFrom="paragraph">
                  <wp:posOffset>4234005</wp:posOffset>
                </wp:positionV>
                <wp:extent cx="729112" cy="331076"/>
                <wp:effectExtent l="0" t="0" r="33020" b="31115"/>
                <wp:wrapNone/>
                <wp:docPr id="836" name="Прямая соединительная линия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9112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4EA304" id="Прямая соединительная линия 836" o:spid="_x0000_s1026" style="position:absolute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1.65pt,333.4pt" to="899.05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35E023F" wp14:editId="78891821">
                <wp:simplePos x="0" y="0"/>
                <wp:positionH relativeFrom="column">
                  <wp:posOffset>6936828</wp:posOffset>
                </wp:positionH>
                <wp:positionV relativeFrom="paragraph">
                  <wp:posOffset>4234005</wp:posOffset>
                </wp:positionV>
                <wp:extent cx="641192" cy="331076"/>
                <wp:effectExtent l="0" t="0" r="26035" b="31115"/>
                <wp:wrapNone/>
                <wp:docPr id="818" name="Прямая соединительная линия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192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BADCF5" id="Прямая соединительная линия 818" o:spid="_x0000_s1026" style="position:absolute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6.2pt,333.4pt" to="596.7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6FA3E6" wp14:editId="5BEF7669">
                <wp:simplePos x="0" y="0"/>
                <wp:positionH relativeFrom="column">
                  <wp:posOffset>4193627</wp:posOffset>
                </wp:positionH>
                <wp:positionV relativeFrom="paragraph">
                  <wp:posOffset>4234005</wp:posOffset>
                </wp:positionV>
                <wp:extent cx="2069143" cy="331076"/>
                <wp:effectExtent l="0" t="0" r="26670" b="31115"/>
                <wp:wrapNone/>
                <wp:docPr id="817" name="Прямая соединительная линия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9143" cy="3310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DDC69" id="Прямая соединительная линия 817" o:spid="_x0000_s1026" style="position:absolute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0.2pt,333.4pt" to="493.1pt,3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C41304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C9E7B68" wp14:editId="36F0EF6B">
                <wp:simplePos x="0" y="0"/>
                <wp:positionH relativeFrom="column">
                  <wp:posOffset>1434662</wp:posOffset>
                </wp:positionH>
                <wp:positionV relativeFrom="paragraph">
                  <wp:posOffset>4234005</wp:posOffset>
                </wp:positionV>
                <wp:extent cx="1238250" cy="315310"/>
                <wp:effectExtent l="0" t="0" r="19050" b="27940"/>
                <wp:wrapNone/>
                <wp:docPr id="816" name="Прямая соединительная линия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315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D724CA" id="Прямая соединительная линия 816" o:spid="_x0000_s1026" style="position:absolute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95pt,333.4pt" to="210.45pt,3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41385C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541D9CE8" wp14:editId="0F196399">
                <wp:simplePos x="0" y="0"/>
                <wp:positionH relativeFrom="column">
                  <wp:posOffset>10026868</wp:posOffset>
                </wp:positionH>
                <wp:positionV relativeFrom="paragraph">
                  <wp:posOffset>1995301</wp:posOffset>
                </wp:positionV>
                <wp:extent cx="630446" cy="294531"/>
                <wp:effectExtent l="0" t="0" r="17780" b="29845"/>
                <wp:wrapNone/>
                <wp:docPr id="776" name="Прямая соединительная линия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446" cy="294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6615F1" id="Прямая соединительная линия 776" o:spid="_x0000_s1026" style="position:absolute;flip:x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9.5pt,157.1pt" to="839.15pt,1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" strokecolor="#5b9bd5 [3204]" strokeweight=".5pt">
                <v:stroke joinstyle="miter"/>
              </v:line>
            </w:pict>
          </mc:Fallback>
        </mc:AlternateContent>
      </w:r>
      <w:r w:rsidR="00E13265"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5C0EACF6" wp14:editId="3A0E450A">
                <wp:simplePos x="0" y="0"/>
                <wp:positionH relativeFrom="column">
                  <wp:posOffset>10011103</wp:posOffset>
                </wp:positionH>
                <wp:positionV relativeFrom="paragraph">
                  <wp:posOffset>1995301</wp:posOffset>
                </wp:positionV>
                <wp:extent cx="0" cy="0"/>
                <wp:effectExtent l="0" t="0" r="0" b="0"/>
                <wp:wrapNone/>
                <wp:docPr id="775" name="Прямая соединительная линия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EBCD7E" id="Прямая соединительная линия 775" o:spid="_x0000_s1026" style="position:absolute;z-index: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8.3pt,157.1pt" to="788.3pt,1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" strokecolor="#5b9bd5 [3204]" strokeweight=".5pt">
                <v:stroke joinstyle="miter"/>
              </v:line>
            </w:pict>
          </mc:Fallback>
        </mc:AlternateContent>
      </w:r>
    </w:p>
    <w:sectPr w:rsidR="005D1FAC" w:rsidRPr="00715E5A" w:rsidSect="002233A4">
      <w:pgSz w:w="31678" w:h="31678" w:code="8"/>
      <w:pgMar w:top="284" w:right="67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ePack by Diakov">
    <w15:presenceInfo w15:providerId="None" w15:userId="RePack by Diakov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942"/>
    <w:rsid w:val="00010218"/>
    <w:rsid w:val="00024789"/>
    <w:rsid w:val="00050942"/>
    <w:rsid w:val="0007174C"/>
    <w:rsid w:val="00072F67"/>
    <w:rsid w:val="00096B02"/>
    <w:rsid w:val="000E69CB"/>
    <w:rsid w:val="000F3050"/>
    <w:rsid w:val="0010128F"/>
    <w:rsid w:val="00117644"/>
    <w:rsid w:val="001270F1"/>
    <w:rsid w:val="001F29A7"/>
    <w:rsid w:val="001F7944"/>
    <w:rsid w:val="002233A4"/>
    <w:rsid w:val="00226504"/>
    <w:rsid w:val="00266B35"/>
    <w:rsid w:val="002A2739"/>
    <w:rsid w:val="002C71F4"/>
    <w:rsid w:val="002D0A80"/>
    <w:rsid w:val="002D0B9C"/>
    <w:rsid w:val="00301463"/>
    <w:rsid w:val="0041385C"/>
    <w:rsid w:val="004848BC"/>
    <w:rsid w:val="00491100"/>
    <w:rsid w:val="004F2997"/>
    <w:rsid w:val="00540FE5"/>
    <w:rsid w:val="005D1FAC"/>
    <w:rsid w:val="005D4EB6"/>
    <w:rsid w:val="00666788"/>
    <w:rsid w:val="006722FD"/>
    <w:rsid w:val="006D0D61"/>
    <w:rsid w:val="006F3126"/>
    <w:rsid w:val="007141FC"/>
    <w:rsid w:val="00715E5A"/>
    <w:rsid w:val="007A12F1"/>
    <w:rsid w:val="008A3C11"/>
    <w:rsid w:val="008F3024"/>
    <w:rsid w:val="009134F8"/>
    <w:rsid w:val="00AA02ED"/>
    <w:rsid w:val="00AF6FDA"/>
    <w:rsid w:val="00B05447"/>
    <w:rsid w:val="00B411E8"/>
    <w:rsid w:val="00B56FDD"/>
    <w:rsid w:val="00B60204"/>
    <w:rsid w:val="00B67375"/>
    <w:rsid w:val="00B83461"/>
    <w:rsid w:val="00C05956"/>
    <w:rsid w:val="00C41304"/>
    <w:rsid w:val="00C441A5"/>
    <w:rsid w:val="00CC3087"/>
    <w:rsid w:val="00CC4F8A"/>
    <w:rsid w:val="00CD2551"/>
    <w:rsid w:val="00CE5859"/>
    <w:rsid w:val="00DE2B2B"/>
    <w:rsid w:val="00E13265"/>
    <w:rsid w:val="00E67692"/>
    <w:rsid w:val="00E74725"/>
    <w:rsid w:val="00E818EB"/>
    <w:rsid w:val="00FE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41589"/>
  <w15:chartTrackingRefBased/>
  <w15:docId w15:val="{6F6DB34D-E78E-4407-BD59-C58889C84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128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834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4">
    <w:name w:val="annotation reference"/>
    <w:basedOn w:val="a0"/>
    <w:uiPriority w:val="99"/>
    <w:semiHidden/>
    <w:unhideWhenUsed/>
    <w:rsid w:val="002D0B9C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D0B9C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2D0B9C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D0B9C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D0B9C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2D0B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2D0B9C"/>
    <w:rPr>
      <w:rFonts w:ascii="Segoe UI" w:hAnsi="Segoe UI" w:cs="Segoe UI"/>
      <w:sz w:val="18"/>
      <w:szCs w:val="18"/>
    </w:rPr>
  </w:style>
  <w:style w:type="paragraph" w:styleId="ab">
    <w:name w:val="Revision"/>
    <w:hidden/>
    <w:uiPriority w:val="99"/>
    <w:semiHidden/>
    <w:rsid w:val="00AF6FDA"/>
    <w:pPr>
      <w:spacing w:after="0" w:line="240" w:lineRule="auto"/>
    </w:pPr>
  </w:style>
  <w:style w:type="character" w:styleId="ac">
    <w:name w:val="Hyperlink"/>
    <w:basedOn w:val="a0"/>
    <w:uiPriority w:val="99"/>
    <w:unhideWhenUsed/>
    <w:rsid w:val="00E818EB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E818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120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240.png"/><Relationship Id="rId63" Type="http://schemas.openxmlformats.org/officeDocument/2006/relationships/image" Target="media/image32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70.png"/><Relationship Id="rId11" Type="http://schemas.openxmlformats.org/officeDocument/2006/relationships/image" Target="media/image40.png"/><Relationship Id="rId24" Type="http://schemas.openxmlformats.org/officeDocument/2006/relationships/image" Target="media/image17.png"/><Relationship Id="rId32" Type="http://schemas.openxmlformats.org/officeDocument/2006/relationships/image" Target="media/image100.png"/><Relationship Id="rId37" Type="http://schemas.openxmlformats.org/officeDocument/2006/relationships/image" Target="media/image150.png"/><Relationship Id="rId40" Type="http://schemas.openxmlformats.org/officeDocument/2006/relationships/image" Target="media/image180.png"/><Relationship Id="rId45" Type="http://schemas.openxmlformats.org/officeDocument/2006/relationships/image" Target="media/image23.png"/><Relationship Id="rId53" Type="http://schemas.openxmlformats.org/officeDocument/2006/relationships/image" Target="media/image220.png"/><Relationship Id="rId58" Type="http://schemas.openxmlformats.org/officeDocument/2006/relationships/image" Target="media/image270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3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50.png"/><Relationship Id="rId30" Type="http://schemas.openxmlformats.org/officeDocument/2006/relationships/image" Target="media/image80.png"/><Relationship Id="rId35" Type="http://schemas.openxmlformats.org/officeDocument/2006/relationships/image" Target="media/image130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250.png"/><Relationship Id="rId64" Type="http://schemas.openxmlformats.org/officeDocument/2006/relationships/image" Target="media/image33.png"/><Relationship Id="rId8" Type="http://schemas.openxmlformats.org/officeDocument/2006/relationships/image" Target="media/image110.png"/><Relationship Id="rId51" Type="http://schemas.openxmlformats.org/officeDocument/2006/relationships/image" Target="media/image200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111.png"/><Relationship Id="rId38" Type="http://schemas.openxmlformats.org/officeDocument/2006/relationships/image" Target="media/image160.png"/><Relationship Id="rId46" Type="http://schemas.openxmlformats.org/officeDocument/2006/relationships/image" Target="media/image24.png"/><Relationship Id="rId59" Type="http://schemas.openxmlformats.org/officeDocument/2006/relationships/image" Target="media/image280.png"/><Relationship Id="rId67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190.png"/><Relationship Id="rId54" Type="http://schemas.openxmlformats.org/officeDocument/2006/relationships/image" Target="media/image230.png"/><Relationship Id="rId62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60.png"/><Relationship Id="rId36" Type="http://schemas.openxmlformats.org/officeDocument/2006/relationships/image" Target="media/image140.png"/><Relationship Id="rId49" Type="http://schemas.openxmlformats.org/officeDocument/2006/relationships/image" Target="media/image27.png"/><Relationship Id="rId57" Type="http://schemas.openxmlformats.org/officeDocument/2006/relationships/image" Target="media/image260.png"/><Relationship Id="rId10" Type="http://schemas.openxmlformats.org/officeDocument/2006/relationships/image" Target="media/image35.png"/><Relationship Id="rId31" Type="http://schemas.openxmlformats.org/officeDocument/2006/relationships/image" Target="media/image90.png"/><Relationship Id="rId44" Type="http://schemas.openxmlformats.org/officeDocument/2006/relationships/image" Target="media/image22.png"/><Relationship Id="rId52" Type="http://schemas.openxmlformats.org/officeDocument/2006/relationships/image" Target="media/image21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4" Type="http://schemas.openxmlformats.org/officeDocument/2006/relationships/image" Target="media/image1.png"/><Relationship Id="rId9" Type="http://schemas.openxmlformats.org/officeDocument/2006/relationships/image" Target="media/image21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2221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29</cp:revision>
  <dcterms:created xsi:type="dcterms:W3CDTF">2016-02-02T11:48:00Z</dcterms:created>
  <dcterms:modified xsi:type="dcterms:W3CDTF">2016-02-04T05:01:00Z</dcterms:modified>
</cp:coreProperties>
</file>